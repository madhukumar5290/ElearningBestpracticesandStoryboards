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endnotes.xml" ContentType="application/vnd.openxmlformats-officedocument.wordprocessingml.endnot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174" w:rsidRPr="002C0E72" w:rsidRDefault="00BA739E" w:rsidP="00BA739E">
      <w:pPr>
        <w:rPr>
          <w:szCs w:val="28"/>
        </w:rPr>
      </w:pPr>
      <w:r>
        <w:rPr>
          <w:b/>
          <w:color w:val="C00000"/>
          <w:szCs w:val="28"/>
        </w:rPr>
        <w:t>Mapping Storyboard</w:t>
      </w:r>
    </w:p>
    <w:p w:rsidR="00FA49A9" w:rsidRDefault="003F6CEE" w:rsidP="00EB5E15">
      <w:pPr>
        <w:rPr>
          <w:szCs w:val="28"/>
        </w:rPr>
      </w:pPr>
      <w:r>
        <w:rPr>
          <w:szCs w:val="28"/>
        </w:rPr>
        <w:t xml:space="preserve">Explanation of </w:t>
      </w:r>
      <w:r w:rsidRPr="00124390">
        <w:rPr>
          <w:b/>
          <w:szCs w:val="28"/>
        </w:rPr>
        <w:t>opening animation/slide</w:t>
      </w:r>
      <w:r w:rsidR="00FA49A9" w:rsidRPr="00FA49A9">
        <w:rPr>
          <w:szCs w:val="28"/>
        </w:rPr>
        <w:t>:</w:t>
      </w:r>
      <w:r w:rsidR="00124390">
        <w:rPr>
          <w:szCs w:val="28"/>
        </w:rPr>
        <w:t xml:space="preserve"> With this opening visual</w:t>
      </w:r>
      <w:r>
        <w:rPr>
          <w:szCs w:val="28"/>
        </w:rPr>
        <w:t>, I’m trying to show</w:t>
      </w:r>
      <w:r w:rsidR="00124390">
        <w:rPr>
          <w:szCs w:val="28"/>
        </w:rPr>
        <w:t xml:space="preserve"> that</w:t>
      </w:r>
      <w:r>
        <w:rPr>
          <w:szCs w:val="28"/>
        </w:rPr>
        <w:t xml:space="preserve"> a visual map of a process is more quickly understood t</w:t>
      </w:r>
      <w:r w:rsidR="00124390">
        <w:rPr>
          <w:szCs w:val="28"/>
        </w:rPr>
        <w:t>han a written form of the process. The animations</w:t>
      </w:r>
      <w:r w:rsidR="007A6F5F">
        <w:rPr>
          <w:szCs w:val="28"/>
        </w:rPr>
        <w:t xml:space="preserve"> I describe</w:t>
      </w:r>
      <w:r w:rsidR="00124390">
        <w:rPr>
          <w:szCs w:val="28"/>
        </w:rPr>
        <w:t xml:space="preserve"> happ</w:t>
      </w:r>
      <w:r w:rsidR="007A6F5F">
        <w:rPr>
          <w:szCs w:val="28"/>
        </w:rPr>
        <w:t>en quickly --</w:t>
      </w:r>
      <w:r w:rsidR="00124390">
        <w:rPr>
          <w:szCs w:val="28"/>
        </w:rPr>
        <w:t xml:space="preserve"> within the space of five seconds or so.</w:t>
      </w:r>
    </w:p>
    <w:p w:rsidR="00124390" w:rsidRDefault="00124390" w:rsidP="00124390">
      <w:pPr>
        <w:pStyle w:val="ListParagraph"/>
        <w:numPr>
          <w:ilvl w:val="0"/>
          <w:numId w:val="1"/>
        </w:numPr>
        <w:rPr>
          <w:szCs w:val="28"/>
        </w:rPr>
      </w:pPr>
      <w:r>
        <w:rPr>
          <w:szCs w:val="28"/>
        </w:rPr>
        <w:t>A large block of text appears on-screen. A</w:t>
      </w:r>
      <w:r w:rsidR="002F3EC3">
        <w:rPr>
          <w:szCs w:val="28"/>
        </w:rPr>
        <w:t xml:space="preserve"> written</w:t>
      </w:r>
      <w:r>
        <w:rPr>
          <w:szCs w:val="28"/>
        </w:rPr>
        <w:t xml:space="preserve"> description of a process. Because it’s just on-screen two seconds or so, it probably doesn’t matter if the le</w:t>
      </w:r>
      <w:r w:rsidR="00236921">
        <w:rPr>
          <w:szCs w:val="28"/>
        </w:rPr>
        <w:t xml:space="preserve">arner has to read </w:t>
      </w:r>
      <w:r>
        <w:rPr>
          <w:szCs w:val="28"/>
        </w:rPr>
        <w:t>it.</w:t>
      </w:r>
    </w:p>
    <w:p w:rsidR="00124390" w:rsidRPr="00124390" w:rsidRDefault="00124390" w:rsidP="00124390">
      <w:pPr>
        <w:pStyle w:val="ListParagraph"/>
        <w:numPr>
          <w:ilvl w:val="0"/>
          <w:numId w:val="1"/>
        </w:numPr>
        <w:rPr>
          <w:szCs w:val="28"/>
        </w:rPr>
      </w:pPr>
      <w:r>
        <w:rPr>
          <w:szCs w:val="28"/>
        </w:rPr>
        <w:t>What happens next is t</w:t>
      </w:r>
      <w:r w:rsidR="00652B8B">
        <w:rPr>
          <w:szCs w:val="28"/>
        </w:rPr>
        <w:t xml:space="preserve">hat the paragraphs of text </w:t>
      </w:r>
      <w:r>
        <w:rPr>
          <w:szCs w:val="28"/>
        </w:rPr>
        <w:t>correspond</w:t>
      </w:r>
      <w:r w:rsidR="00652B8B">
        <w:rPr>
          <w:szCs w:val="28"/>
        </w:rPr>
        <w:t>ing</w:t>
      </w:r>
      <w:r>
        <w:rPr>
          <w:szCs w:val="28"/>
        </w:rPr>
        <w:t xml:space="preserve"> to the major sections of proc</w:t>
      </w:r>
      <w:r w:rsidR="002F3EC3">
        <w:rPr>
          <w:szCs w:val="28"/>
        </w:rPr>
        <w:t>ess map below shrink and move down into the three main boxes representing the sections of the process below, as if the text is being “poured” into the main sections of the image. The process map fades on</w:t>
      </w:r>
      <w:r w:rsidR="007A6F5F">
        <w:rPr>
          <w:szCs w:val="28"/>
        </w:rPr>
        <w:t xml:space="preserve"> approximately in the middle of the screen</w:t>
      </w:r>
      <w:r w:rsidR="002F3EC3">
        <w:rPr>
          <w:szCs w:val="28"/>
        </w:rPr>
        <w:t xml:space="preserve"> as the text is moving.</w:t>
      </w:r>
    </w:p>
    <w:p w:rsidR="00C8462D" w:rsidRDefault="00C8462D" w:rsidP="00EB5E15">
      <w:pPr>
        <w:rPr>
          <w:szCs w:val="28"/>
        </w:rPr>
      </w:pPr>
      <w:r>
        <w:rPr>
          <w:noProof/>
        </w:rPr>
        <w:drawing>
          <wp:inline distT="0" distB="0" distL="0" distR="0">
            <wp:extent cx="3869140" cy="290888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69140" cy="2908882"/>
                    </a:xfrm>
                    <a:prstGeom prst="rect">
                      <a:avLst/>
                    </a:prstGeom>
                  </pic:spPr>
                </pic:pic>
              </a:graphicData>
            </a:graphic>
          </wp:inline>
        </w:drawing>
      </w:r>
    </w:p>
    <w:p w:rsidR="00C8462D" w:rsidRPr="00CC1952" w:rsidRDefault="00CC1952" w:rsidP="00CC1952">
      <w:pPr>
        <w:pStyle w:val="ListParagraph"/>
        <w:numPr>
          <w:ilvl w:val="0"/>
          <w:numId w:val="1"/>
        </w:numPr>
        <w:rPr>
          <w:szCs w:val="28"/>
        </w:rPr>
      </w:pPr>
      <w:r>
        <w:rPr>
          <w:szCs w:val="28"/>
        </w:rPr>
        <w:t>After the text has finished “pouring”</w:t>
      </w:r>
      <w:r w:rsidR="002F3EC3" w:rsidRPr="00CC1952">
        <w:rPr>
          <w:szCs w:val="28"/>
        </w:rPr>
        <w:t xml:space="preserve"> into the corresponding</w:t>
      </w:r>
      <w:r>
        <w:rPr>
          <w:szCs w:val="28"/>
        </w:rPr>
        <w:t xml:space="preserve"> sections of the process map, the learner sees the image below</w:t>
      </w:r>
      <w:r w:rsidR="002F3EC3" w:rsidRPr="00CC1952">
        <w:rPr>
          <w:szCs w:val="28"/>
        </w:rPr>
        <w:t>. The audio, “Welcome to mapping,” will occur just after all the text has</w:t>
      </w:r>
      <w:r>
        <w:rPr>
          <w:szCs w:val="28"/>
        </w:rPr>
        <w:t xml:space="preserve"> finished “pouring” and thus</w:t>
      </w:r>
      <w:r w:rsidR="002F3EC3" w:rsidRPr="00CC1952">
        <w:rPr>
          <w:szCs w:val="28"/>
        </w:rPr>
        <w:t xml:space="preserve"> disappeared.</w:t>
      </w:r>
      <w:r>
        <w:rPr>
          <w:szCs w:val="28"/>
        </w:rPr>
        <w:t xml:space="preserve"> Again, all of this takes place in five seconds or so.</w:t>
      </w:r>
    </w:p>
    <w:p w:rsidR="00E50901" w:rsidRDefault="00DD5F96" w:rsidP="00EB5E15">
      <w:pPr>
        <w:rPr>
          <w:ins w:id="0" w:author="Sonya Kohnen" w:date="2012-03-02T16:08:00Z"/>
          <w:szCs w:val="28"/>
        </w:rPr>
      </w:pPr>
      <w:r>
        <w:rPr>
          <w:noProof/>
        </w:rPr>
        <w:drawing>
          <wp:inline distT="0" distB="0" distL="0" distR="0">
            <wp:extent cx="3825894" cy="2894355"/>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4089" cy="2892990"/>
                    </a:xfrm>
                    <a:prstGeom prst="rect">
                      <a:avLst/>
                    </a:prstGeom>
                  </pic:spPr>
                </pic:pic>
              </a:graphicData>
            </a:graphic>
          </wp:inline>
        </w:drawing>
      </w:r>
    </w:p>
    <w:p w:rsidR="003301BC" w:rsidRPr="00FA49A9" w:rsidRDefault="003301BC" w:rsidP="00BA739E">
      <w:pPr>
        <w:rPr>
          <w:szCs w:val="28"/>
        </w:rPr>
      </w:pPr>
    </w:p>
    <w:tbl>
      <w:tblPr>
        <w:tblStyle w:val="LightList-Accent11"/>
        <w:tblW w:w="0" w:type="auto"/>
        <w:tblLook w:val="00A0"/>
      </w:tblPr>
      <w:tblGrid>
        <w:gridCol w:w="4338"/>
        <w:gridCol w:w="2070"/>
        <w:gridCol w:w="3168"/>
        <w:gridCol w:w="4752"/>
      </w:tblGrid>
      <w:tr w:rsidR="003301BC" w:rsidRPr="00F17908">
        <w:trPr>
          <w:cnfStyle w:val="100000000000"/>
        </w:trPr>
        <w:tc>
          <w:tcPr>
            <w:cnfStyle w:val="001000000000"/>
            <w:tcW w:w="4338" w:type="dxa"/>
          </w:tcPr>
          <w:p w:rsidR="003301BC" w:rsidRPr="00F17908" w:rsidRDefault="003301BC" w:rsidP="00FA49A9">
            <w:pPr>
              <w:rPr>
                <w:b w:val="0"/>
              </w:rPr>
            </w:pPr>
            <w:proofErr w:type="gramStart"/>
            <w:r>
              <w:rPr>
                <w:b w:val="0"/>
              </w:rPr>
              <w:t>Slide  topic</w:t>
            </w:r>
            <w:proofErr w:type="gramEnd"/>
            <w:r w:rsidRPr="00F17908">
              <w:rPr>
                <w:b w:val="0"/>
              </w:rPr>
              <w:t xml:space="preserve">: </w:t>
            </w:r>
            <w:r>
              <w:rPr>
                <w:b w:val="0"/>
              </w:rPr>
              <w:t>Welcome</w:t>
            </w:r>
          </w:p>
          <w:p w:rsidR="003301BC" w:rsidRPr="00F17908" w:rsidRDefault="003301BC" w:rsidP="00FA49A9">
            <w:pPr>
              <w:rPr>
                <w:b w:val="0"/>
              </w:rPr>
            </w:pPr>
            <w:r w:rsidRPr="00F17908">
              <w:rPr>
                <w:b w:val="0"/>
              </w:rPr>
              <w:t>Voice over text</w:t>
            </w:r>
          </w:p>
        </w:tc>
        <w:tc>
          <w:tcPr>
            <w:cnfStyle w:val="000010000000"/>
            <w:tcW w:w="2070" w:type="dxa"/>
          </w:tcPr>
          <w:p w:rsidR="003301BC" w:rsidRPr="00F17908" w:rsidRDefault="003301BC" w:rsidP="00FA49A9">
            <w:pPr>
              <w:rPr>
                <w:b w:val="0"/>
              </w:rPr>
            </w:pPr>
          </w:p>
          <w:p w:rsidR="003301BC" w:rsidRPr="00F17908" w:rsidRDefault="003301BC" w:rsidP="00FA49A9">
            <w:pPr>
              <w:rPr>
                <w:b w:val="0"/>
              </w:rPr>
            </w:pPr>
            <w:r w:rsidRPr="00F17908">
              <w:rPr>
                <w:b w:val="0"/>
              </w:rPr>
              <w:t>Text on-screen</w:t>
            </w:r>
          </w:p>
        </w:tc>
        <w:tc>
          <w:tcPr>
            <w:tcW w:w="3168" w:type="dxa"/>
          </w:tcPr>
          <w:p w:rsidR="003301BC" w:rsidRPr="00F17908" w:rsidRDefault="003301BC" w:rsidP="00FA49A9">
            <w:pPr>
              <w:cnfStyle w:val="100000000000"/>
              <w:rPr>
                <w:b w:val="0"/>
              </w:rPr>
            </w:pPr>
          </w:p>
          <w:p w:rsidR="003301BC" w:rsidRPr="00F17908" w:rsidRDefault="003301BC" w:rsidP="00FA49A9">
            <w:pPr>
              <w:cnfStyle w:val="100000000000"/>
              <w:rPr>
                <w:b w:val="0"/>
              </w:rPr>
            </w:pPr>
            <w:r w:rsidRPr="00F17908">
              <w:rPr>
                <w:b w:val="0"/>
              </w:rPr>
              <w:t>Image on-screen</w:t>
            </w:r>
          </w:p>
        </w:tc>
        <w:tc>
          <w:tcPr>
            <w:cnfStyle w:val="000010000000"/>
            <w:tcW w:w="4752" w:type="dxa"/>
          </w:tcPr>
          <w:p w:rsidR="003301BC" w:rsidRDefault="003301BC" w:rsidP="00FA49A9">
            <w:pPr>
              <w:rPr>
                <w:b w:val="0"/>
              </w:rPr>
            </w:pPr>
          </w:p>
          <w:p w:rsidR="003301BC" w:rsidRPr="00F17908" w:rsidRDefault="003301BC" w:rsidP="00FA49A9">
            <w:pPr>
              <w:rPr>
                <w:b w:val="0"/>
              </w:rPr>
            </w:pPr>
            <w:r>
              <w:rPr>
                <w:b w:val="0"/>
              </w:rPr>
              <w:t>Articulate Feedback</w:t>
            </w:r>
          </w:p>
        </w:tc>
      </w:tr>
      <w:tr w:rsidR="003301BC" w:rsidRPr="00F17908">
        <w:trPr>
          <w:cnfStyle w:val="000000100000"/>
        </w:trPr>
        <w:tc>
          <w:tcPr>
            <w:cnfStyle w:val="001000000000"/>
            <w:tcW w:w="4338" w:type="dxa"/>
          </w:tcPr>
          <w:p w:rsidR="003301BC" w:rsidRPr="00F17908" w:rsidRDefault="003301BC" w:rsidP="00FA49A9">
            <w:pPr>
              <w:rPr>
                <w:b w:val="0"/>
              </w:rPr>
            </w:pPr>
            <w:r>
              <w:rPr>
                <w:b w:val="0"/>
              </w:rPr>
              <w:t>Welcome to mapping.</w:t>
            </w:r>
          </w:p>
        </w:tc>
        <w:tc>
          <w:tcPr>
            <w:cnfStyle w:val="000010000000"/>
            <w:tcW w:w="2070" w:type="dxa"/>
          </w:tcPr>
          <w:p w:rsidR="003301BC" w:rsidRPr="00F17908" w:rsidRDefault="003301BC" w:rsidP="00FA49A9"/>
        </w:tc>
        <w:tc>
          <w:tcPr>
            <w:tcW w:w="3168" w:type="dxa"/>
          </w:tcPr>
          <w:p w:rsidR="003301BC" w:rsidRPr="00CC1952" w:rsidRDefault="003301BC" w:rsidP="00FA49A9">
            <w:pPr>
              <w:cnfStyle w:val="000000100000"/>
              <w:rPr>
                <w:i/>
              </w:rPr>
            </w:pPr>
            <w:r w:rsidRPr="00CC1952">
              <w:rPr>
                <w:i/>
                <w:color w:val="C00000"/>
              </w:rPr>
              <w:t>See written description above.</w:t>
            </w:r>
          </w:p>
        </w:tc>
        <w:tc>
          <w:tcPr>
            <w:cnfStyle w:val="000010000000"/>
            <w:tcW w:w="4752" w:type="dxa"/>
          </w:tcPr>
          <w:p w:rsidR="003301BC" w:rsidRPr="00CC1952" w:rsidRDefault="003301BC" w:rsidP="00FA49A9">
            <w:pPr>
              <w:rPr>
                <w:i/>
                <w:color w:val="C00000"/>
              </w:rPr>
            </w:pPr>
          </w:p>
        </w:tc>
      </w:tr>
    </w:tbl>
    <w:p w:rsidR="00FA49A9" w:rsidRDefault="00FA49A9" w:rsidP="00EB5E15">
      <w:pPr>
        <w:rPr>
          <w:b/>
          <w:sz w:val="28"/>
          <w:szCs w:val="28"/>
        </w:rPr>
      </w:pPr>
    </w:p>
    <w:p w:rsidR="00846F01" w:rsidRDefault="00846F01" w:rsidP="00EB5E15">
      <w:r>
        <w:t>Basic template for slide below:</w:t>
      </w:r>
    </w:p>
    <w:p w:rsidR="00846F01" w:rsidRPr="00846F01" w:rsidRDefault="00846F01" w:rsidP="00EB5E15">
      <w:r>
        <w:rPr>
          <w:noProof/>
        </w:rPr>
        <w:drawing>
          <wp:inline distT="0" distB="0" distL="0" distR="0">
            <wp:extent cx="3349060" cy="25196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50017" cy="2520387"/>
                    </a:xfrm>
                    <a:prstGeom prst="rect">
                      <a:avLst/>
                    </a:prstGeom>
                  </pic:spPr>
                </pic:pic>
              </a:graphicData>
            </a:graphic>
          </wp:inline>
        </w:drawing>
      </w:r>
    </w:p>
    <w:tbl>
      <w:tblPr>
        <w:tblStyle w:val="LightList-Accent11"/>
        <w:tblW w:w="0" w:type="auto"/>
        <w:tblLook w:val="00A0"/>
      </w:tblPr>
      <w:tblGrid>
        <w:gridCol w:w="4338"/>
        <w:gridCol w:w="2070"/>
        <w:gridCol w:w="4860"/>
        <w:gridCol w:w="3060"/>
      </w:tblGrid>
      <w:tr w:rsidR="003301BC" w:rsidRPr="00F17908">
        <w:trPr>
          <w:cnfStyle w:val="100000000000"/>
        </w:trPr>
        <w:tc>
          <w:tcPr>
            <w:cnfStyle w:val="001000000000"/>
            <w:tcW w:w="4338" w:type="dxa"/>
          </w:tcPr>
          <w:p w:rsidR="003301BC" w:rsidRPr="00F17908" w:rsidRDefault="003301BC" w:rsidP="00FA49A9">
            <w:pPr>
              <w:rPr>
                <w:b w:val="0"/>
              </w:rPr>
            </w:pPr>
            <w:r>
              <w:rPr>
                <w:b w:val="0"/>
              </w:rPr>
              <w:t>Slide  topic</w:t>
            </w:r>
            <w:r w:rsidRPr="00F17908">
              <w:rPr>
                <w:b w:val="0"/>
              </w:rPr>
              <w:t xml:space="preserve">: </w:t>
            </w:r>
            <w:r>
              <w:rPr>
                <w:b w:val="0"/>
              </w:rPr>
              <w:t>Navigating the Controls</w:t>
            </w:r>
          </w:p>
          <w:p w:rsidR="003301BC" w:rsidRPr="00F17908" w:rsidRDefault="003301BC" w:rsidP="00FA49A9">
            <w:pPr>
              <w:rPr>
                <w:b w:val="0"/>
              </w:rPr>
            </w:pPr>
            <w:r w:rsidRPr="00F17908">
              <w:rPr>
                <w:b w:val="0"/>
              </w:rPr>
              <w:t>Voice over text</w:t>
            </w:r>
          </w:p>
        </w:tc>
        <w:tc>
          <w:tcPr>
            <w:cnfStyle w:val="000010000000"/>
            <w:tcW w:w="2070" w:type="dxa"/>
          </w:tcPr>
          <w:p w:rsidR="003301BC" w:rsidRPr="00F17908" w:rsidRDefault="003301BC" w:rsidP="00FA49A9">
            <w:pPr>
              <w:rPr>
                <w:b w:val="0"/>
              </w:rPr>
            </w:pPr>
          </w:p>
          <w:p w:rsidR="003301BC" w:rsidRPr="00F17908" w:rsidRDefault="003301BC" w:rsidP="00FA49A9">
            <w:pPr>
              <w:rPr>
                <w:b w:val="0"/>
              </w:rPr>
            </w:pPr>
            <w:r w:rsidRPr="00F17908">
              <w:rPr>
                <w:b w:val="0"/>
              </w:rPr>
              <w:t>Text on-screen</w:t>
            </w:r>
          </w:p>
        </w:tc>
        <w:tc>
          <w:tcPr>
            <w:tcW w:w="4860" w:type="dxa"/>
          </w:tcPr>
          <w:p w:rsidR="003301BC" w:rsidRPr="00F17908" w:rsidRDefault="003301BC" w:rsidP="00FA49A9">
            <w:pPr>
              <w:cnfStyle w:val="100000000000"/>
              <w:rPr>
                <w:b w:val="0"/>
              </w:rPr>
            </w:pPr>
          </w:p>
          <w:p w:rsidR="003301BC" w:rsidRPr="00F17908" w:rsidRDefault="003301BC" w:rsidP="00FA49A9">
            <w:pPr>
              <w:cnfStyle w:val="100000000000"/>
              <w:rPr>
                <w:b w:val="0"/>
              </w:rPr>
            </w:pPr>
            <w:r w:rsidRPr="00F17908">
              <w:rPr>
                <w:b w:val="0"/>
              </w:rPr>
              <w:t>Image on-screen</w:t>
            </w:r>
          </w:p>
        </w:tc>
        <w:tc>
          <w:tcPr>
            <w:cnfStyle w:val="000010000000"/>
            <w:tcW w:w="3060" w:type="dxa"/>
          </w:tcPr>
          <w:p w:rsidR="003301BC" w:rsidRDefault="003301BC" w:rsidP="003301BC">
            <w:pPr>
              <w:rPr>
                <w:b w:val="0"/>
              </w:rPr>
            </w:pPr>
          </w:p>
          <w:p w:rsidR="003301BC" w:rsidRPr="00F17908" w:rsidRDefault="003301BC" w:rsidP="003301BC">
            <w:pPr>
              <w:rPr>
                <w:b w:val="0"/>
              </w:rPr>
            </w:pPr>
            <w:r>
              <w:rPr>
                <w:b w:val="0"/>
              </w:rPr>
              <w:t>Articulate Feedback</w:t>
            </w:r>
          </w:p>
        </w:tc>
      </w:tr>
      <w:tr w:rsidR="003301BC" w:rsidRPr="00F17908">
        <w:trPr>
          <w:cnfStyle w:val="000000100000"/>
        </w:trPr>
        <w:tc>
          <w:tcPr>
            <w:cnfStyle w:val="001000000000"/>
            <w:tcW w:w="4338" w:type="dxa"/>
          </w:tcPr>
          <w:p w:rsidR="003301BC" w:rsidRPr="00F17908" w:rsidRDefault="003301BC" w:rsidP="00822B23">
            <w:pPr>
              <w:rPr>
                <w:b w:val="0"/>
              </w:rPr>
            </w:pPr>
            <w:r>
              <w:rPr>
                <w:b w:val="0"/>
              </w:rPr>
              <w:t>The lesson controls are found at the bottom of the screen – here you can pause the presentation or move forward and backward through the slides of the lesson.</w:t>
            </w:r>
          </w:p>
        </w:tc>
        <w:tc>
          <w:tcPr>
            <w:cnfStyle w:val="000010000000"/>
            <w:tcW w:w="2070" w:type="dxa"/>
          </w:tcPr>
          <w:p w:rsidR="003301BC" w:rsidRPr="00F17908" w:rsidRDefault="003301BC" w:rsidP="00FA49A9">
            <w:r>
              <w:t xml:space="preserve">Navigating the Controls </w:t>
            </w:r>
            <w:r w:rsidRPr="000F36AA">
              <w:rPr>
                <w:i/>
                <w:sz w:val="18"/>
              </w:rPr>
              <w:t>(large font, centered)</w:t>
            </w:r>
          </w:p>
        </w:tc>
        <w:tc>
          <w:tcPr>
            <w:tcW w:w="4860" w:type="dxa"/>
          </w:tcPr>
          <w:p w:rsidR="003301BC" w:rsidRDefault="003301BC" w:rsidP="00FA49A9">
            <w:pPr>
              <w:cnfStyle w:val="000000100000"/>
              <w:rPr>
                <w:i/>
                <w:sz w:val="18"/>
              </w:rPr>
            </w:pPr>
            <w:r w:rsidRPr="00822B23">
              <w:rPr>
                <w:i/>
                <w:sz w:val="18"/>
              </w:rPr>
              <w:t>See template above.</w:t>
            </w:r>
          </w:p>
          <w:p w:rsidR="003301BC" w:rsidRPr="00822B23" w:rsidRDefault="003301BC" w:rsidP="00FA49A9">
            <w:pPr>
              <w:cnfStyle w:val="000000100000"/>
              <w:rPr>
                <w:i/>
              </w:rPr>
            </w:pPr>
            <w:r w:rsidRPr="00822B23">
              <w:rPr>
                <w:i/>
                <w:sz w:val="18"/>
              </w:rPr>
              <w:t>Orange a</w:t>
            </w:r>
            <w:r>
              <w:rPr>
                <w:i/>
                <w:sz w:val="18"/>
              </w:rPr>
              <w:t>rrow points down toward play,</w:t>
            </w:r>
            <w:r w:rsidRPr="00822B23">
              <w:rPr>
                <w:i/>
                <w:sz w:val="18"/>
              </w:rPr>
              <w:t xml:space="preserve"> backward</w:t>
            </w:r>
            <w:r>
              <w:rPr>
                <w:i/>
                <w:sz w:val="18"/>
              </w:rPr>
              <w:t>,</w:t>
            </w:r>
            <w:r w:rsidRPr="00822B23">
              <w:rPr>
                <w:i/>
                <w:sz w:val="18"/>
              </w:rPr>
              <w:t xml:space="preserve"> and forward buttons.</w:t>
            </w:r>
          </w:p>
        </w:tc>
        <w:tc>
          <w:tcPr>
            <w:cnfStyle w:val="000010000000"/>
            <w:tcW w:w="3060" w:type="dxa"/>
          </w:tcPr>
          <w:p w:rsidR="003301BC" w:rsidRPr="00822B23" w:rsidRDefault="003301BC" w:rsidP="00FA49A9">
            <w:pPr>
              <w:rPr>
                <w:i/>
                <w:sz w:val="18"/>
              </w:rPr>
            </w:pPr>
          </w:p>
        </w:tc>
      </w:tr>
      <w:tr w:rsidR="003301BC" w:rsidRPr="00F17908">
        <w:tc>
          <w:tcPr>
            <w:cnfStyle w:val="001000000000"/>
            <w:tcW w:w="4338" w:type="dxa"/>
          </w:tcPr>
          <w:p w:rsidR="003301BC" w:rsidRPr="00F17908" w:rsidRDefault="003301BC" w:rsidP="00FA49A9">
            <w:pPr>
              <w:rPr>
                <w:b w:val="0"/>
              </w:rPr>
            </w:pPr>
            <w:r>
              <w:rPr>
                <w:b w:val="0"/>
              </w:rPr>
              <w:t xml:space="preserve">You can also navigate through the lesson by clicking on the slide titles in the left sidebar menu. </w:t>
            </w:r>
          </w:p>
        </w:tc>
        <w:tc>
          <w:tcPr>
            <w:cnfStyle w:val="000010000000"/>
            <w:tcW w:w="2070" w:type="dxa"/>
          </w:tcPr>
          <w:p w:rsidR="003301BC" w:rsidRPr="00F17908" w:rsidRDefault="003301BC" w:rsidP="00FA49A9"/>
        </w:tc>
        <w:tc>
          <w:tcPr>
            <w:tcW w:w="4860" w:type="dxa"/>
          </w:tcPr>
          <w:p w:rsidR="003301BC" w:rsidRPr="00822B23" w:rsidRDefault="003301BC" w:rsidP="00FA49A9">
            <w:pPr>
              <w:cnfStyle w:val="000000000000"/>
              <w:rPr>
                <w:i/>
              </w:rPr>
            </w:pPr>
            <w:r w:rsidRPr="00822B23">
              <w:rPr>
                <w:i/>
                <w:sz w:val="18"/>
              </w:rPr>
              <w:t>Arrow points to sidebar menu.</w:t>
            </w:r>
          </w:p>
        </w:tc>
        <w:tc>
          <w:tcPr>
            <w:cnfStyle w:val="000010000000"/>
            <w:tcW w:w="3060" w:type="dxa"/>
          </w:tcPr>
          <w:p w:rsidR="003301BC" w:rsidRPr="00822B23" w:rsidRDefault="003301BC" w:rsidP="00FA49A9">
            <w:pPr>
              <w:rPr>
                <w:i/>
                <w:sz w:val="18"/>
              </w:rPr>
            </w:pPr>
          </w:p>
        </w:tc>
      </w:tr>
      <w:tr w:rsidR="003301BC" w:rsidRPr="00F17908">
        <w:trPr>
          <w:cnfStyle w:val="000000100000"/>
        </w:trPr>
        <w:tc>
          <w:tcPr>
            <w:cnfStyle w:val="001000000000"/>
            <w:tcW w:w="4338" w:type="dxa"/>
          </w:tcPr>
          <w:p w:rsidR="003301BC" w:rsidRPr="00F17908" w:rsidRDefault="003301BC" w:rsidP="00FA49A9">
            <w:pPr>
              <w:rPr>
                <w:b w:val="0"/>
              </w:rPr>
            </w:pPr>
            <w:r>
              <w:rPr>
                <w:b w:val="0"/>
              </w:rPr>
              <w:t>The rest of the control</w:t>
            </w:r>
            <w:r w:rsidR="008F515D">
              <w:rPr>
                <w:b w:val="0"/>
              </w:rPr>
              <w:t>s</w:t>
            </w:r>
            <w:r>
              <w:rPr>
                <w:b w:val="0"/>
              </w:rPr>
              <w:t xml:space="preserve"> are pretty straightforward, but feel free to take a look around. When you are ready to move on, press the pulsing play button below.</w:t>
            </w:r>
          </w:p>
        </w:tc>
        <w:tc>
          <w:tcPr>
            <w:cnfStyle w:val="000010000000"/>
            <w:tcW w:w="2070" w:type="dxa"/>
          </w:tcPr>
          <w:p w:rsidR="003301BC" w:rsidRPr="00F17908" w:rsidRDefault="003301BC" w:rsidP="00FA49A9"/>
        </w:tc>
        <w:tc>
          <w:tcPr>
            <w:tcW w:w="4860" w:type="dxa"/>
          </w:tcPr>
          <w:p w:rsidR="003301BC" w:rsidRPr="00F17908" w:rsidRDefault="003301BC" w:rsidP="00FA49A9">
            <w:pPr>
              <w:cnfStyle w:val="000000100000"/>
            </w:pPr>
          </w:p>
        </w:tc>
        <w:tc>
          <w:tcPr>
            <w:cnfStyle w:val="000010000000"/>
            <w:tcW w:w="3060" w:type="dxa"/>
          </w:tcPr>
          <w:p w:rsidR="003301BC" w:rsidRPr="00F17908" w:rsidRDefault="003301BC" w:rsidP="00FA49A9"/>
        </w:tc>
      </w:tr>
    </w:tbl>
    <w:p w:rsidR="00EB5E15" w:rsidRDefault="00EB5E15" w:rsidP="00EB5E15"/>
    <w:p w:rsidR="009D5186" w:rsidRDefault="009D5186" w:rsidP="00EB5E15"/>
    <w:tbl>
      <w:tblPr>
        <w:tblStyle w:val="LightList-Accent11"/>
        <w:tblW w:w="0" w:type="auto"/>
        <w:tblLook w:val="00A0"/>
      </w:tblPr>
      <w:tblGrid>
        <w:gridCol w:w="4092"/>
        <w:gridCol w:w="1941"/>
        <w:gridCol w:w="5235"/>
        <w:gridCol w:w="3348"/>
      </w:tblGrid>
      <w:tr w:rsidR="003301BC" w:rsidRPr="00F17908">
        <w:trPr>
          <w:cnfStyle w:val="100000000000"/>
        </w:trPr>
        <w:tc>
          <w:tcPr>
            <w:cnfStyle w:val="001000000000"/>
            <w:tcW w:w="4092" w:type="dxa"/>
          </w:tcPr>
          <w:p w:rsidR="003301BC" w:rsidRPr="00F17908" w:rsidRDefault="003301BC" w:rsidP="00FA49A9">
            <w:pPr>
              <w:rPr>
                <w:b w:val="0"/>
              </w:rPr>
            </w:pPr>
            <w:r>
              <w:rPr>
                <w:b w:val="0"/>
              </w:rPr>
              <w:t xml:space="preserve">Slide </w:t>
            </w:r>
            <w:r w:rsidRPr="00F17908">
              <w:rPr>
                <w:b w:val="0"/>
              </w:rPr>
              <w:t xml:space="preserve"> topic: </w:t>
            </w:r>
            <w:r>
              <w:rPr>
                <w:b w:val="0"/>
              </w:rPr>
              <w:t>Lesson Overview</w:t>
            </w:r>
          </w:p>
          <w:p w:rsidR="003301BC" w:rsidRPr="00F17908" w:rsidRDefault="003301BC" w:rsidP="00FA49A9">
            <w:pPr>
              <w:rPr>
                <w:b w:val="0"/>
              </w:rPr>
            </w:pPr>
            <w:r w:rsidRPr="00F17908">
              <w:rPr>
                <w:b w:val="0"/>
              </w:rPr>
              <w:t>Voice over text</w:t>
            </w:r>
          </w:p>
        </w:tc>
        <w:tc>
          <w:tcPr>
            <w:cnfStyle w:val="000010000000"/>
            <w:tcW w:w="1941" w:type="dxa"/>
          </w:tcPr>
          <w:p w:rsidR="003301BC" w:rsidRPr="00F17908" w:rsidRDefault="003301BC" w:rsidP="00FA49A9">
            <w:pPr>
              <w:rPr>
                <w:b w:val="0"/>
              </w:rPr>
            </w:pPr>
          </w:p>
          <w:p w:rsidR="003301BC" w:rsidRPr="00F17908" w:rsidRDefault="003301BC" w:rsidP="00FA49A9">
            <w:pPr>
              <w:rPr>
                <w:b w:val="0"/>
              </w:rPr>
            </w:pPr>
            <w:r w:rsidRPr="00F17908">
              <w:rPr>
                <w:b w:val="0"/>
              </w:rPr>
              <w:t>Text on-screen</w:t>
            </w:r>
          </w:p>
        </w:tc>
        <w:tc>
          <w:tcPr>
            <w:tcW w:w="5235" w:type="dxa"/>
          </w:tcPr>
          <w:p w:rsidR="003301BC" w:rsidRPr="00F17908" w:rsidRDefault="003301BC" w:rsidP="00FA49A9">
            <w:pPr>
              <w:cnfStyle w:val="100000000000"/>
              <w:rPr>
                <w:b w:val="0"/>
              </w:rPr>
            </w:pPr>
          </w:p>
          <w:p w:rsidR="003301BC" w:rsidRPr="00F17908" w:rsidRDefault="003301BC" w:rsidP="00FA49A9">
            <w:pPr>
              <w:cnfStyle w:val="100000000000"/>
              <w:rPr>
                <w:b w:val="0"/>
              </w:rPr>
            </w:pPr>
            <w:r w:rsidRPr="00F17908">
              <w:rPr>
                <w:b w:val="0"/>
              </w:rPr>
              <w:t>Image on-screen</w:t>
            </w:r>
          </w:p>
        </w:tc>
        <w:tc>
          <w:tcPr>
            <w:cnfStyle w:val="000010000000"/>
            <w:tcW w:w="3348" w:type="dxa"/>
          </w:tcPr>
          <w:p w:rsidR="003301BC" w:rsidRDefault="003301BC" w:rsidP="003301BC">
            <w:pPr>
              <w:rPr>
                <w:b w:val="0"/>
              </w:rPr>
            </w:pPr>
          </w:p>
          <w:p w:rsidR="003301BC" w:rsidRPr="00F17908" w:rsidRDefault="003301BC" w:rsidP="003301BC">
            <w:pPr>
              <w:rPr>
                <w:b w:val="0"/>
              </w:rPr>
            </w:pPr>
            <w:r>
              <w:rPr>
                <w:b w:val="0"/>
              </w:rPr>
              <w:t>Articulate Feedback</w:t>
            </w:r>
          </w:p>
        </w:tc>
      </w:tr>
      <w:tr w:rsidR="003301BC" w:rsidRPr="00F17908">
        <w:trPr>
          <w:cnfStyle w:val="000000100000"/>
        </w:trPr>
        <w:tc>
          <w:tcPr>
            <w:cnfStyle w:val="001000000000"/>
            <w:tcW w:w="4092" w:type="dxa"/>
          </w:tcPr>
          <w:p w:rsidR="003301BC" w:rsidRDefault="003301BC" w:rsidP="00FA49A9">
            <w:pPr>
              <w:rPr>
                <w:b w:val="0"/>
              </w:rPr>
            </w:pPr>
            <w:r>
              <w:rPr>
                <w:b w:val="0"/>
              </w:rPr>
              <w:t xml:space="preserve">Everything we </w:t>
            </w:r>
            <w:r w:rsidRPr="00EB5E15">
              <w:rPr>
                <w:b w:val="0"/>
              </w:rPr>
              <w:t>do in our daily work ― whether it’s paperwork, providing medication to a patient, or ensuring the patient environment is clean an</w:t>
            </w:r>
            <w:r>
              <w:rPr>
                <w:b w:val="0"/>
              </w:rPr>
              <w:t>d safe ― is part of a process.</w:t>
            </w: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Default="003301BC" w:rsidP="00FA49A9">
            <w:pPr>
              <w:rPr>
                <w:b w:val="0"/>
              </w:rPr>
            </w:pPr>
          </w:p>
          <w:p w:rsidR="003301BC" w:rsidRPr="00F17908" w:rsidRDefault="003301BC" w:rsidP="00FA49A9">
            <w:pPr>
              <w:rPr>
                <w:b w:val="0"/>
              </w:rPr>
            </w:pPr>
          </w:p>
        </w:tc>
        <w:tc>
          <w:tcPr>
            <w:cnfStyle w:val="000010000000"/>
            <w:tcW w:w="1941" w:type="dxa"/>
          </w:tcPr>
          <w:p w:rsidR="003301BC" w:rsidRPr="00F17908" w:rsidRDefault="003301BC" w:rsidP="00FA49A9"/>
        </w:tc>
        <w:tc>
          <w:tcPr>
            <w:tcW w:w="5235" w:type="dxa"/>
          </w:tcPr>
          <w:p w:rsidR="003301BC" w:rsidRPr="004276EA" w:rsidRDefault="003301BC" w:rsidP="00DD36D3">
            <w:pPr>
              <w:jc w:val="both"/>
              <w:cnfStyle w:val="000000100000"/>
              <w:rPr>
                <w:sz w:val="18"/>
              </w:rPr>
            </w:pPr>
            <w:r>
              <w:rPr>
                <w:noProof/>
              </w:rPr>
              <w:drawing>
                <wp:inline distT="0" distB="0" distL="0" distR="0">
                  <wp:extent cx="2078966" cy="1561381"/>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684" r="12420"/>
                          <a:stretch/>
                        </pic:blipFill>
                        <pic:spPr bwMode="auto">
                          <a:xfrm>
                            <a:off x="0" y="0"/>
                            <a:ext cx="2085131" cy="15660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3301BC" w:rsidRDefault="003301BC" w:rsidP="00532E11">
            <w:pPr>
              <w:cnfStyle w:val="000000100000"/>
              <w:rPr>
                <w:i/>
                <w:sz w:val="18"/>
              </w:rPr>
            </w:pPr>
          </w:p>
          <w:p w:rsidR="003301BC" w:rsidRPr="00532E11" w:rsidRDefault="003301BC" w:rsidP="00532E11">
            <w:pPr>
              <w:cnfStyle w:val="000000100000"/>
              <w:rPr>
                <w:i/>
                <w:sz w:val="18"/>
              </w:rPr>
            </w:pPr>
            <w:r>
              <w:rPr>
                <w:i/>
                <w:sz w:val="18"/>
              </w:rPr>
              <w:t>At “part of a proc</w:t>
            </w:r>
            <w:r w:rsidR="00135974">
              <w:rPr>
                <w:i/>
                <w:sz w:val="18"/>
              </w:rPr>
              <w:t>ess” the image above</w:t>
            </w:r>
            <w:r>
              <w:rPr>
                <w:i/>
                <w:sz w:val="18"/>
              </w:rPr>
              <w:t xml:space="preserve"> shrinks, moves “into” the process map (see below), and fades off screen as the process map fades onto the screen.</w:t>
            </w:r>
          </w:p>
          <w:p w:rsidR="003301BC" w:rsidRPr="00F17908" w:rsidRDefault="003301BC" w:rsidP="00532E11">
            <w:pPr>
              <w:cnfStyle w:val="000000100000"/>
            </w:pPr>
            <w:r>
              <w:rPr>
                <w:noProof/>
              </w:rPr>
              <w:drawing>
                <wp:inline distT="0" distB="0" distL="0" distR="0">
                  <wp:extent cx="2020824" cy="151790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482" r="12627"/>
                          <a:stretch/>
                        </pic:blipFill>
                        <pic:spPr bwMode="auto">
                          <a:xfrm>
                            <a:off x="0" y="0"/>
                            <a:ext cx="2020824" cy="1517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tc>
        <w:tc>
          <w:tcPr>
            <w:cnfStyle w:val="000010000000"/>
            <w:tcW w:w="3348" w:type="dxa"/>
          </w:tcPr>
          <w:p w:rsidR="000E5127" w:rsidRDefault="000E5127" w:rsidP="000E5127">
            <w:pPr>
              <w:rPr>
                <w:noProof/>
              </w:rPr>
            </w:pPr>
          </w:p>
          <w:p w:rsidR="000E5127" w:rsidRDefault="000E5127" w:rsidP="000E5127">
            <w:pPr>
              <w:rPr>
                <w:noProof/>
              </w:rPr>
            </w:pPr>
          </w:p>
          <w:p w:rsidR="000E5127" w:rsidRDefault="000E5127" w:rsidP="00BA739E">
            <w:pPr>
              <w:pStyle w:val="ListParagraph"/>
              <w:rPr>
                <w:noProof/>
              </w:rPr>
            </w:pPr>
          </w:p>
        </w:tc>
      </w:tr>
      <w:tr w:rsidR="003301BC" w:rsidRPr="00F17908">
        <w:tc>
          <w:tcPr>
            <w:cnfStyle w:val="001000000000"/>
            <w:tcW w:w="4092" w:type="dxa"/>
          </w:tcPr>
          <w:p w:rsidR="003301BC" w:rsidRPr="00EB5E15" w:rsidRDefault="003301BC" w:rsidP="00EB5E15">
            <w:r w:rsidRPr="00EB5E15">
              <w:rPr>
                <w:b w:val="0"/>
              </w:rPr>
              <w:t>In the previous lesson, you learned about Observation, the method of “going and seeing” how work processes are currently being performed</w:t>
            </w:r>
            <w:r>
              <w:rPr>
                <w:b w:val="0"/>
              </w:rPr>
              <w:t>.</w:t>
            </w:r>
          </w:p>
        </w:tc>
        <w:tc>
          <w:tcPr>
            <w:cnfStyle w:val="000010000000"/>
            <w:tcW w:w="1941" w:type="dxa"/>
          </w:tcPr>
          <w:p w:rsidR="003301BC" w:rsidRPr="00F17908" w:rsidRDefault="003301BC" w:rsidP="00FA49A9"/>
        </w:tc>
        <w:tc>
          <w:tcPr>
            <w:tcW w:w="5235" w:type="dxa"/>
          </w:tcPr>
          <w:p w:rsidR="003301BC" w:rsidRDefault="003301BC" w:rsidP="00565B88">
            <w:pPr>
              <w:cnfStyle w:val="000000000000"/>
              <w:rPr>
                <w:i/>
                <w:sz w:val="18"/>
              </w:rPr>
            </w:pPr>
            <w:r w:rsidRPr="004276EA">
              <w:rPr>
                <w:i/>
                <w:sz w:val="18"/>
              </w:rPr>
              <w:t>“</w:t>
            </w:r>
            <w:proofErr w:type="gramStart"/>
            <w:r w:rsidRPr="004276EA">
              <w:rPr>
                <w:i/>
                <w:sz w:val="18"/>
              </w:rPr>
              <w:t>you</w:t>
            </w:r>
            <w:proofErr w:type="gramEnd"/>
            <w:r w:rsidRPr="004276EA">
              <w:rPr>
                <w:i/>
                <w:sz w:val="18"/>
              </w:rPr>
              <w:t xml:space="preserve"> learned about observation…”</w:t>
            </w:r>
          </w:p>
          <w:p w:rsidR="003301BC" w:rsidRDefault="003301BC" w:rsidP="00FA49A9">
            <w:pPr>
              <w:cnfStyle w:val="000000000000"/>
            </w:pPr>
            <w:r>
              <w:rPr>
                <w:noProof/>
              </w:rPr>
              <w:drawing>
                <wp:inline distT="0" distB="0" distL="0" distR="0">
                  <wp:extent cx="2020824" cy="1517904"/>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627" r="12482"/>
                          <a:stretch/>
                        </pic:blipFill>
                        <pic:spPr bwMode="auto">
                          <a:xfrm>
                            <a:off x="0" y="0"/>
                            <a:ext cx="2020824" cy="1517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tc>
        <w:tc>
          <w:tcPr>
            <w:cnfStyle w:val="000010000000"/>
            <w:tcW w:w="3348" w:type="dxa"/>
          </w:tcPr>
          <w:p w:rsidR="006B3FCD" w:rsidRPr="004276EA" w:rsidRDefault="006B3FCD" w:rsidP="00565B88">
            <w:pPr>
              <w:rPr>
                <w:i/>
                <w:sz w:val="18"/>
              </w:rPr>
            </w:pPr>
          </w:p>
        </w:tc>
      </w:tr>
      <w:tr w:rsidR="003301BC" w:rsidRPr="00F17908">
        <w:trPr>
          <w:cnfStyle w:val="000000100000"/>
        </w:trPr>
        <w:tc>
          <w:tcPr>
            <w:cnfStyle w:val="001000000000"/>
            <w:tcW w:w="4092" w:type="dxa"/>
          </w:tcPr>
          <w:p w:rsidR="003301BC" w:rsidRDefault="003301BC" w:rsidP="00EB5E15">
            <w:pPr>
              <w:rPr>
                <w:b w:val="0"/>
              </w:rPr>
            </w:pPr>
            <w:r w:rsidRPr="00EB5E15">
              <w:rPr>
                <w:b w:val="0"/>
              </w:rPr>
              <w:t xml:space="preserve">In this lesson, you’ll learn about mapping methods that will help you to translate those observations into visual tools </w:t>
            </w:r>
            <w:r w:rsidR="000D4692">
              <w:rPr>
                <w:b w:val="0"/>
              </w:rPr>
              <w:t xml:space="preserve">to </w:t>
            </w:r>
            <w:proofErr w:type="gramStart"/>
            <w:r w:rsidR="000D4692">
              <w:rPr>
                <w:b w:val="0"/>
              </w:rPr>
              <w:t xml:space="preserve">aid </w:t>
            </w:r>
            <w:r w:rsidRPr="00EB5E15">
              <w:rPr>
                <w:b w:val="0"/>
              </w:rPr>
              <w:t xml:space="preserve"> quality</w:t>
            </w:r>
            <w:proofErr w:type="gramEnd"/>
            <w:r w:rsidRPr="00EB5E15">
              <w:rPr>
                <w:b w:val="0"/>
              </w:rPr>
              <w:t xml:space="preserve"> improvement. </w:t>
            </w:r>
          </w:p>
          <w:p w:rsidR="003301BC" w:rsidRPr="00F17908" w:rsidRDefault="003301BC" w:rsidP="00EB5E15">
            <w:pPr>
              <w:rPr>
                <w:b w:val="0"/>
              </w:rPr>
            </w:pPr>
          </w:p>
        </w:tc>
        <w:tc>
          <w:tcPr>
            <w:cnfStyle w:val="000010000000"/>
            <w:tcW w:w="1941" w:type="dxa"/>
          </w:tcPr>
          <w:p w:rsidR="003301BC" w:rsidRPr="00F17908" w:rsidRDefault="003301BC" w:rsidP="00FA49A9"/>
        </w:tc>
        <w:tc>
          <w:tcPr>
            <w:tcW w:w="5235" w:type="dxa"/>
          </w:tcPr>
          <w:p w:rsidR="003301BC" w:rsidRPr="00F17908" w:rsidRDefault="003301BC" w:rsidP="00FA49A9">
            <w:pPr>
              <w:cnfStyle w:val="000000100000"/>
            </w:pPr>
            <w:r w:rsidRPr="00565B88">
              <w:rPr>
                <w:i/>
                <w:sz w:val="18"/>
              </w:rPr>
              <w:t>”you’ll learn about mapping”</w:t>
            </w:r>
            <w:r w:rsidRPr="00565B88">
              <w:rPr>
                <w:noProof/>
                <w:sz w:val="18"/>
              </w:rPr>
              <w:t xml:space="preserve"> </w:t>
            </w:r>
            <w:r>
              <w:rPr>
                <w:noProof/>
              </w:rPr>
              <w:drawing>
                <wp:inline distT="0" distB="0" distL="0" distR="0">
                  <wp:extent cx="2020824" cy="151790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482" r="12482"/>
                          <a:stretch/>
                        </pic:blipFill>
                        <pic:spPr bwMode="auto">
                          <a:xfrm>
                            <a:off x="0" y="0"/>
                            <a:ext cx="2020824" cy="1517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tc>
        <w:tc>
          <w:tcPr>
            <w:cnfStyle w:val="000010000000"/>
            <w:tcW w:w="3348" w:type="dxa"/>
          </w:tcPr>
          <w:p w:rsidR="003301BC" w:rsidRPr="00565B88" w:rsidRDefault="003301BC" w:rsidP="00FA49A9">
            <w:pPr>
              <w:rPr>
                <w:i/>
                <w:sz w:val="18"/>
              </w:rPr>
            </w:pPr>
          </w:p>
        </w:tc>
      </w:tr>
      <w:tr w:rsidR="003301BC" w:rsidRPr="00F17908">
        <w:tc>
          <w:tcPr>
            <w:cnfStyle w:val="001000000000"/>
            <w:tcW w:w="4092" w:type="dxa"/>
          </w:tcPr>
          <w:p w:rsidR="003301BC" w:rsidRPr="00F17908" w:rsidRDefault="003301BC" w:rsidP="00A71D66">
            <w:pPr>
              <w:rPr>
                <w:b w:val="0"/>
              </w:rPr>
            </w:pPr>
            <w:r w:rsidRPr="00EB5E15">
              <w:rPr>
                <w:b w:val="0"/>
              </w:rPr>
              <w:t>There are two methods of mapp</w:t>
            </w:r>
            <w:r>
              <w:rPr>
                <w:b w:val="0"/>
              </w:rPr>
              <w:t>ing: process</w:t>
            </w:r>
            <w:r w:rsidR="008F515D">
              <w:rPr>
                <w:b w:val="0"/>
              </w:rPr>
              <w:t xml:space="preserve"> mapping</w:t>
            </w:r>
            <w:r>
              <w:rPr>
                <w:b w:val="0"/>
              </w:rPr>
              <w:t xml:space="preserve"> </w:t>
            </w:r>
            <w:r w:rsidRPr="00616609">
              <w:rPr>
                <w:b w:val="0"/>
                <w:i/>
                <w:sz w:val="18"/>
              </w:rPr>
              <w:t>(slight pause in narration)</w:t>
            </w:r>
            <w:r>
              <w:rPr>
                <w:b w:val="0"/>
                <w:i/>
                <w:sz w:val="18"/>
              </w:rPr>
              <w:t xml:space="preserve"> </w:t>
            </w:r>
            <w:r>
              <w:rPr>
                <w:b w:val="0"/>
              </w:rPr>
              <w:t>and value stream</w:t>
            </w:r>
            <w:r w:rsidR="008F515D">
              <w:rPr>
                <w:b w:val="0"/>
              </w:rPr>
              <w:t xml:space="preserve"> mapping</w:t>
            </w:r>
            <w:r>
              <w:rPr>
                <w:b w:val="0"/>
              </w:rPr>
              <w:t xml:space="preserve">. </w:t>
            </w:r>
          </w:p>
        </w:tc>
        <w:tc>
          <w:tcPr>
            <w:cnfStyle w:val="000010000000"/>
            <w:tcW w:w="1941" w:type="dxa"/>
          </w:tcPr>
          <w:p w:rsidR="003301BC" w:rsidRDefault="003301BC" w:rsidP="00FA49A9">
            <w:r>
              <w:t>X</w:t>
            </w:r>
          </w:p>
          <w:p w:rsidR="003301BC" w:rsidRPr="00F17908" w:rsidRDefault="003301BC" w:rsidP="00FA49A9"/>
        </w:tc>
        <w:tc>
          <w:tcPr>
            <w:tcW w:w="5235" w:type="dxa"/>
          </w:tcPr>
          <w:p w:rsidR="003301BC" w:rsidRDefault="003301BC" w:rsidP="00A71D66">
            <w:pPr>
              <w:cnfStyle w:val="000000000000"/>
              <w:rPr>
                <w:i/>
                <w:sz w:val="18"/>
              </w:rPr>
            </w:pPr>
            <w:r>
              <w:rPr>
                <w:i/>
                <w:sz w:val="18"/>
              </w:rPr>
              <w:t>at “process”</w:t>
            </w:r>
          </w:p>
          <w:p w:rsidR="003301BC" w:rsidRDefault="003301BC" w:rsidP="00A71D66">
            <w:pPr>
              <w:cnfStyle w:val="000000000000"/>
              <w:rPr>
                <w:i/>
              </w:rPr>
            </w:pPr>
            <w:r>
              <w:rPr>
                <w:noProof/>
              </w:rPr>
              <w:drawing>
                <wp:inline distT="0" distB="0" distL="0" distR="0">
                  <wp:extent cx="2553195" cy="191626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55983" cy="1918353"/>
                          </a:xfrm>
                          <a:prstGeom prst="rect">
                            <a:avLst/>
                          </a:prstGeom>
                        </pic:spPr>
                      </pic:pic>
                    </a:graphicData>
                  </a:graphic>
                </wp:inline>
              </w:drawing>
            </w:r>
          </w:p>
          <w:p w:rsidR="003301BC" w:rsidRDefault="003301BC" w:rsidP="00A71D66">
            <w:pPr>
              <w:cnfStyle w:val="000000000000"/>
              <w:rPr>
                <w:i/>
                <w:sz w:val="18"/>
              </w:rPr>
            </w:pPr>
            <w:proofErr w:type="gramStart"/>
            <w:r w:rsidRPr="00616609">
              <w:rPr>
                <w:i/>
                <w:sz w:val="18"/>
              </w:rPr>
              <w:t>at</w:t>
            </w:r>
            <w:proofErr w:type="gramEnd"/>
            <w:r w:rsidRPr="00616609">
              <w:rPr>
                <w:i/>
                <w:sz w:val="18"/>
              </w:rPr>
              <w:t xml:space="preserve"> “and value stream…”</w:t>
            </w:r>
          </w:p>
          <w:p w:rsidR="003301BC" w:rsidRPr="007A6F5F" w:rsidRDefault="003301BC" w:rsidP="00A71D66">
            <w:pPr>
              <w:cnfStyle w:val="000000000000"/>
              <w:rPr>
                <w:i/>
              </w:rPr>
            </w:pPr>
            <w:r>
              <w:rPr>
                <w:noProof/>
              </w:rPr>
              <w:drawing>
                <wp:inline distT="0" distB="0" distL="0" distR="0">
                  <wp:extent cx="2553195" cy="191953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53861" cy="1920035"/>
                          </a:xfrm>
                          <a:prstGeom prst="rect">
                            <a:avLst/>
                          </a:prstGeom>
                        </pic:spPr>
                      </pic:pic>
                    </a:graphicData>
                  </a:graphic>
                </wp:inline>
              </w:drawing>
            </w:r>
          </w:p>
        </w:tc>
        <w:tc>
          <w:tcPr>
            <w:cnfStyle w:val="000010000000"/>
            <w:tcW w:w="3348" w:type="dxa"/>
          </w:tcPr>
          <w:p w:rsidR="003301BC" w:rsidRDefault="003301BC" w:rsidP="00A71D66">
            <w:pPr>
              <w:rPr>
                <w:i/>
                <w:sz w:val="18"/>
              </w:rPr>
            </w:pPr>
          </w:p>
        </w:tc>
      </w:tr>
      <w:tr w:rsidR="003301BC" w:rsidRPr="00F17908">
        <w:trPr>
          <w:cnfStyle w:val="000000100000"/>
        </w:trPr>
        <w:tc>
          <w:tcPr>
            <w:cnfStyle w:val="001000000000"/>
            <w:tcW w:w="4092" w:type="dxa"/>
          </w:tcPr>
          <w:p w:rsidR="003301BC" w:rsidRPr="00EB5E15" w:rsidRDefault="003301BC" w:rsidP="003E76E8">
            <w:r w:rsidRPr="00EB5E15">
              <w:rPr>
                <w:b w:val="0"/>
              </w:rPr>
              <w:t xml:space="preserve">Both are visual representations of work processes </w:t>
            </w:r>
            <w:r w:rsidR="003E76E8">
              <w:rPr>
                <w:b w:val="0"/>
              </w:rPr>
              <w:t>that</w:t>
            </w:r>
            <w:r w:rsidRPr="00EB5E15">
              <w:rPr>
                <w:b w:val="0"/>
              </w:rPr>
              <w:t xml:space="preserve"> help</w:t>
            </w:r>
            <w:r w:rsidR="003E76E8">
              <w:rPr>
                <w:b w:val="0"/>
              </w:rPr>
              <w:t xml:space="preserve"> to</w:t>
            </w:r>
            <w:r w:rsidRPr="00EB5E15">
              <w:rPr>
                <w:b w:val="0"/>
              </w:rPr>
              <w:t xml:space="preserve"> identify improvement opportunities fo</w:t>
            </w:r>
            <w:r>
              <w:rPr>
                <w:b w:val="0"/>
              </w:rPr>
              <w:t>r providing ideal patient care.</w:t>
            </w:r>
            <w:r w:rsidRPr="00EB5E15">
              <w:rPr>
                <w:b w:val="0"/>
              </w:rPr>
              <w:t xml:space="preserve"> </w:t>
            </w:r>
            <w:r w:rsidRPr="00D22667">
              <w:rPr>
                <w:b w:val="0"/>
              </w:rPr>
              <w:t>By illustrating these improvement opportunities, as well as any positive features in the process, you are able to focus on “What is valuable to the patient?”</w:t>
            </w:r>
            <w:r w:rsidRPr="00EB5E15">
              <w:rPr>
                <w:b w:val="0"/>
              </w:rPr>
              <w:t xml:space="preserve"> “And </w:t>
            </w:r>
            <w:r w:rsidR="003E76E8" w:rsidRPr="003E76E8">
              <w:rPr>
                <w:b w:val="0"/>
              </w:rPr>
              <w:t>what are the barriers to providing better patient care</w:t>
            </w:r>
            <w:r w:rsidRPr="00EB5E15">
              <w:rPr>
                <w:b w:val="0"/>
              </w:rPr>
              <w:t>?”</w:t>
            </w:r>
            <w:r>
              <w:rPr>
                <w:b w:val="0"/>
              </w:rPr>
              <w:t xml:space="preserve"> </w:t>
            </w:r>
            <w:r w:rsidRPr="005E0408">
              <w:rPr>
                <w:b w:val="0"/>
                <w:i/>
                <w:sz w:val="18"/>
              </w:rPr>
              <w:t>(slight pause in narration)</w:t>
            </w:r>
          </w:p>
        </w:tc>
        <w:tc>
          <w:tcPr>
            <w:cnfStyle w:val="000010000000"/>
            <w:tcW w:w="1941" w:type="dxa"/>
          </w:tcPr>
          <w:p w:rsidR="003301BC" w:rsidRDefault="003301BC" w:rsidP="00A71D66"/>
          <w:p w:rsidR="003301BC" w:rsidRDefault="003301BC" w:rsidP="00A71D66"/>
          <w:p w:rsidR="003301BC" w:rsidRDefault="003301BC" w:rsidP="00A71D66"/>
          <w:p w:rsidR="003301BC" w:rsidRDefault="003301BC" w:rsidP="00A71D66"/>
          <w:p w:rsidR="003301BC" w:rsidRDefault="003301BC" w:rsidP="00A71D66">
            <w:r>
              <w:t>What is valuable to the patient?</w:t>
            </w:r>
          </w:p>
          <w:p w:rsidR="003301BC" w:rsidRDefault="003E76E8" w:rsidP="0079180F">
            <w:r>
              <w:t>What are the barriers to better patient care</w:t>
            </w:r>
            <w:r w:rsidR="003301BC">
              <w:t xml:space="preserve">? </w:t>
            </w:r>
            <w:r w:rsidR="005204A8">
              <w:rPr>
                <w:i/>
                <w:sz w:val="18"/>
              </w:rPr>
              <w:t>(</w:t>
            </w:r>
            <w:proofErr w:type="gramStart"/>
            <w:r w:rsidR="005204A8">
              <w:rPr>
                <w:i/>
                <w:sz w:val="18"/>
              </w:rPr>
              <w:t>black</w:t>
            </w:r>
            <w:proofErr w:type="gramEnd"/>
            <w:r w:rsidR="003301BC" w:rsidRPr="00473700">
              <w:rPr>
                <w:i/>
                <w:sz w:val="18"/>
              </w:rPr>
              <w:t xml:space="preserve"> </w:t>
            </w:r>
            <w:r w:rsidR="005204A8">
              <w:rPr>
                <w:i/>
                <w:sz w:val="18"/>
              </w:rPr>
              <w:t>font, Arial, centered beneath diagram.</w:t>
            </w:r>
            <w:r w:rsidR="003301BC" w:rsidRPr="00473700">
              <w:rPr>
                <w:i/>
                <w:sz w:val="18"/>
              </w:rPr>
              <w:t>)</w:t>
            </w:r>
          </w:p>
        </w:tc>
        <w:tc>
          <w:tcPr>
            <w:tcW w:w="5235" w:type="dxa"/>
          </w:tcPr>
          <w:p w:rsidR="003301BC" w:rsidRDefault="003301BC" w:rsidP="00FA49A9">
            <w:pPr>
              <w:cnfStyle w:val="000000100000"/>
              <w:rPr>
                <w:i/>
                <w:sz w:val="18"/>
              </w:rPr>
            </w:pPr>
            <w:r>
              <w:rPr>
                <w:noProof/>
              </w:rPr>
              <w:drawing>
                <wp:inline distT="0" distB="0" distL="0" distR="0">
                  <wp:extent cx="2535382" cy="19256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36276" cy="1926323"/>
                          </a:xfrm>
                          <a:prstGeom prst="rect">
                            <a:avLst/>
                          </a:prstGeom>
                        </pic:spPr>
                      </pic:pic>
                    </a:graphicData>
                  </a:graphic>
                </wp:inline>
              </w:drawing>
            </w:r>
          </w:p>
          <w:p w:rsidR="003301BC" w:rsidRDefault="003301BC" w:rsidP="00FA49A9">
            <w:pPr>
              <w:cnfStyle w:val="000000100000"/>
              <w:rPr>
                <w:i/>
                <w:sz w:val="18"/>
              </w:rPr>
            </w:pPr>
          </w:p>
        </w:tc>
        <w:tc>
          <w:tcPr>
            <w:cnfStyle w:val="000010000000"/>
            <w:tcW w:w="3348" w:type="dxa"/>
          </w:tcPr>
          <w:p w:rsidR="003301BC" w:rsidRDefault="003301BC" w:rsidP="00FA49A9">
            <w:pPr>
              <w:rPr>
                <w:noProof/>
              </w:rPr>
            </w:pPr>
          </w:p>
        </w:tc>
      </w:tr>
      <w:tr w:rsidR="003301BC" w:rsidRPr="00F17908">
        <w:tc>
          <w:tcPr>
            <w:cnfStyle w:val="001000000000"/>
            <w:tcW w:w="4092" w:type="dxa"/>
          </w:tcPr>
          <w:p w:rsidR="003301BC" w:rsidRDefault="003301BC" w:rsidP="00EB5E15">
            <w:pPr>
              <w:rPr>
                <w:b w:val="0"/>
              </w:rPr>
            </w:pPr>
            <w:r w:rsidRPr="00EB5E15">
              <w:rPr>
                <w:b w:val="0"/>
              </w:rPr>
              <w:t>This lesson will last approximately 45 minutes and will conclude with an assessment.</w:t>
            </w:r>
          </w:p>
          <w:p w:rsidR="003301BC" w:rsidRDefault="003301BC" w:rsidP="00EB5E15">
            <w:pPr>
              <w:rPr>
                <w:b w:val="0"/>
              </w:rPr>
            </w:pPr>
          </w:p>
          <w:p w:rsidR="003301BC" w:rsidRDefault="003301BC" w:rsidP="00EB5E15">
            <w:pPr>
              <w:rPr>
                <w:b w:val="0"/>
              </w:rPr>
            </w:pPr>
          </w:p>
          <w:p w:rsidR="003301BC" w:rsidRDefault="003301BC" w:rsidP="00EB5E15">
            <w:pPr>
              <w:rPr>
                <w:b w:val="0"/>
              </w:rPr>
            </w:pPr>
          </w:p>
          <w:p w:rsidR="003301BC" w:rsidRDefault="003301BC" w:rsidP="00EB5E15">
            <w:pPr>
              <w:rPr>
                <w:b w:val="0"/>
              </w:rPr>
            </w:pPr>
          </w:p>
          <w:p w:rsidR="003301BC" w:rsidRDefault="003301BC" w:rsidP="00EB5E15">
            <w:pPr>
              <w:rPr>
                <w:b w:val="0"/>
              </w:rPr>
            </w:pPr>
            <w:r w:rsidRPr="00EB5E15">
              <w:rPr>
                <w:b w:val="0"/>
              </w:rPr>
              <w:t xml:space="preserve"> </w:t>
            </w:r>
          </w:p>
          <w:p w:rsidR="003301BC" w:rsidRDefault="003301BC" w:rsidP="00EB5E15">
            <w:pPr>
              <w:rPr>
                <w:b w:val="0"/>
              </w:rPr>
            </w:pPr>
          </w:p>
          <w:p w:rsidR="003301BC" w:rsidRDefault="003301BC" w:rsidP="00EB5E15">
            <w:pPr>
              <w:rPr>
                <w:b w:val="0"/>
              </w:rPr>
            </w:pPr>
          </w:p>
          <w:p w:rsidR="003301BC" w:rsidRDefault="003301BC" w:rsidP="00EB5E15">
            <w:pPr>
              <w:rPr>
                <w:b w:val="0"/>
              </w:rPr>
            </w:pPr>
          </w:p>
          <w:p w:rsidR="003301BC" w:rsidRDefault="003301BC" w:rsidP="00EB5E15">
            <w:pPr>
              <w:rPr>
                <w:b w:val="0"/>
              </w:rPr>
            </w:pPr>
          </w:p>
          <w:p w:rsidR="003301BC" w:rsidRDefault="003301BC" w:rsidP="00EB5E15">
            <w:pPr>
              <w:rPr>
                <w:b w:val="0"/>
              </w:rPr>
            </w:pPr>
          </w:p>
          <w:p w:rsidR="003301BC" w:rsidRPr="00EB5E15" w:rsidRDefault="003301BC" w:rsidP="00EB5E15">
            <w:pPr>
              <w:rPr>
                <w:b w:val="0"/>
              </w:rPr>
            </w:pPr>
            <w:r w:rsidRPr="00EB5E15">
              <w:rPr>
                <w:b w:val="0"/>
              </w:rPr>
              <w:t>After completing this lesson you will be able to:</w:t>
            </w:r>
          </w:p>
          <w:p w:rsidR="003301BC" w:rsidRPr="00E57AD5" w:rsidRDefault="003301BC" w:rsidP="00E57AD5">
            <w:pPr>
              <w:pStyle w:val="ListParagraph"/>
              <w:numPr>
                <w:ilvl w:val="0"/>
                <w:numId w:val="4"/>
              </w:numPr>
              <w:rPr>
                <w:b w:val="0"/>
              </w:rPr>
            </w:pPr>
            <w:r w:rsidRPr="00E57AD5">
              <w:rPr>
                <w:b w:val="0"/>
              </w:rPr>
              <w:t>Identify the main components of a process and value stream map</w:t>
            </w:r>
          </w:p>
          <w:p w:rsidR="003301BC" w:rsidRPr="00E57AD5" w:rsidRDefault="003301BC" w:rsidP="00E57AD5">
            <w:pPr>
              <w:pStyle w:val="ListParagraph"/>
              <w:numPr>
                <w:ilvl w:val="0"/>
                <w:numId w:val="4"/>
              </w:numPr>
              <w:rPr>
                <w:b w:val="0"/>
              </w:rPr>
            </w:pPr>
            <w:r w:rsidRPr="00E57AD5">
              <w:rPr>
                <w:b w:val="0"/>
              </w:rPr>
              <w:t>Determine the steps to build a process map</w:t>
            </w:r>
          </w:p>
          <w:p w:rsidR="003301BC" w:rsidRPr="00E57AD5" w:rsidRDefault="003301BC" w:rsidP="00E57AD5">
            <w:pPr>
              <w:pStyle w:val="ListParagraph"/>
              <w:numPr>
                <w:ilvl w:val="0"/>
                <w:numId w:val="4"/>
              </w:numPr>
              <w:rPr>
                <w:b w:val="0"/>
              </w:rPr>
            </w:pPr>
            <w:r w:rsidRPr="00E57AD5">
              <w:rPr>
                <w:b w:val="0"/>
              </w:rPr>
              <w:t>Calculate the value quotient of a value stream map</w:t>
            </w:r>
          </w:p>
          <w:p w:rsidR="003301BC" w:rsidRPr="00E57AD5" w:rsidRDefault="003301BC" w:rsidP="00E57AD5">
            <w:pPr>
              <w:pStyle w:val="ListParagraph"/>
              <w:numPr>
                <w:ilvl w:val="0"/>
                <w:numId w:val="4"/>
              </w:numPr>
            </w:pPr>
            <w:r w:rsidRPr="00E57AD5">
              <w:rPr>
                <w:b w:val="0"/>
              </w:rPr>
              <w:t>Articulate the benefits of drawing out a process</w:t>
            </w:r>
          </w:p>
        </w:tc>
        <w:tc>
          <w:tcPr>
            <w:cnfStyle w:val="000010000000"/>
            <w:tcW w:w="1941" w:type="dxa"/>
          </w:tcPr>
          <w:p w:rsidR="003301BC" w:rsidRPr="00F17908" w:rsidRDefault="003301BC" w:rsidP="00FA49A9"/>
        </w:tc>
        <w:tc>
          <w:tcPr>
            <w:tcW w:w="5235" w:type="dxa"/>
          </w:tcPr>
          <w:p w:rsidR="003301BC" w:rsidRPr="009E54CC" w:rsidRDefault="003301BC" w:rsidP="00532E11">
            <w:pPr>
              <w:cnfStyle w:val="000000000000"/>
              <w:rPr>
                <w:i/>
                <w:sz w:val="18"/>
              </w:rPr>
            </w:pPr>
            <w:proofErr w:type="gramStart"/>
            <w:r w:rsidRPr="009E54CC">
              <w:rPr>
                <w:i/>
                <w:sz w:val="18"/>
              </w:rPr>
              <w:t>at</w:t>
            </w:r>
            <w:proofErr w:type="gramEnd"/>
            <w:r w:rsidRPr="009E54CC">
              <w:rPr>
                <w:i/>
                <w:sz w:val="18"/>
              </w:rPr>
              <w:t xml:space="preserve"> “the lesson will last…”</w:t>
            </w:r>
          </w:p>
          <w:p w:rsidR="003301BC" w:rsidRDefault="003301BC" w:rsidP="00532E11">
            <w:pPr>
              <w:cnfStyle w:val="000000000000"/>
              <w:rPr>
                <w:i/>
                <w:sz w:val="18"/>
              </w:rPr>
            </w:pPr>
            <w:r>
              <w:rPr>
                <w:noProof/>
              </w:rPr>
              <w:drawing>
                <wp:inline distT="0" distB="0" distL="0" distR="0">
                  <wp:extent cx="2193438" cy="165140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92561" cy="1650746"/>
                          </a:xfrm>
                          <a:prstGeom prst="rect">
                            <a:avLst/>
                          </a:prstGeom>
                        </pic:spPr>
                      </pic:pic>
                    </a:graphicData>
                  </a:graphic>
                </wp:inline>
              </w:drawing>
            </w:r>
          </w:p>
          <w:p w:rsidR="003301BC" w:rsidRDefault="003301BC" w:rsidP="00532E11">
            <w:pPr>
              <w:cnfStyle w:val="000000000000"/>
              <w:rPr>
                <w:i/>
                <w:sz w:val="18"/>
              </w:rPr>
            </w:pPr>
          </w:p>
          <w:p w:rsidR="003301BC" w:rsidRPr="009E54CC" w:rsidRDefault="003301BC" w:rsidP="00532E11">
            <w:pPr>
              <w:cnfStyle w:val="000000000000"/>
              <w:rPr>
                <w:i/>
                <w:sz w:val="18"/>
              </w:rPr>
            </w:pPr>
            <w:proofErr w:type="gramStart"/>
            <w:r w:rsidRPr="009E54CC">
              <w:rPr>
                <w:i/>
                <w:sz w:val="18"/>
              </w:rPr>
              <w:t>at</w:t>
            </w:r>
            <w:proofErr w:type="gramEnd"/>
            <w:r w:rsidRPr="009E54CC">
              <w:rPr>
                <w:i/>
                <w:sz w:val="18"/>
              </w:rPr>
              <w:t xml:space="preserve"> “you will be able to…”</w:t>
            </w:r>
          </w:p>
          <w:p w:rsidR="005204A8" w:rsidRDefault="003301BC" w:rsidP="00532E11">
            <w:pPr>
              <w:cnfStyle w:val="000000000000"/>
            </w:pPr>
            <w:r>
              <w:rPr>
                <w:noProof/>
              </w:rPr>
              <w:drawing>
                <wp:inline distT="0" distB="0" distL="0" distR="0">
                  <wp:extent cx="2212432" cy="16605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7917" cy="1664623"/>
                          </a:xfrm>
                          <a:prstGeom prst="rect">
                            <a:avLst/>
                          </a:prstGeom>
                        </pic:spPr>
                      </pic:pic>
                    </a:graphicData>
                  </a:graphic>
                </wp:inline>
              </w:drawing>
            </w:r>
          </w:p>
          <w:p w:rsidR="003301BC" w:rsidRPr="005204A8" w:rsidRDefault="003301BC" w:rsidP="005204A8">
            <w:pPr>
              <w:cnfStyle w:val="000000000000"/>
              <w:rPr>
                <w:i/>
              </w:rPr>
            </w:pPr>
          </w:p>
        </w:tc>
        <w:tc>
          <w:tcPr>
            <w:cnfStyle w:val="000010000000"/>
            <w:tcW w:w="3348" w:type="dxa"/>
          </w:tcPr>
          <w:p w:rsidR="003301BC" w:rsidRPr="009E54CC" w:rsidRDefault="003301BC" w:rsidP="00532E11">
            <w:pPr>
              <w:rPr>
                <w:i/>
                <w:sz w:val="18"/>
              </w:rPr>
            </w:pPr>
          </w:p>
        </w:tc>
      </w:tr>
      <w:tr w:rsidR="003301BC" w:rsidRPr="00F17908">
        <w:trPr>
          <w:cnfStyle w:val="000000100000"/>
        </w:trPr>
        <w:tc>
          <w:tcPr>
            <w:cnfStyle w:val="001000000000"/>
            <w:tcW w:w="4092" w:type="dxa"/>
          </w:tcPr>
          <w:p w:rsidR="003301BC" w:rsidRPr="00F17908" w:rsidRDefault="003301BC" w:rsidP="00FA49A9">
            <w:pPr>
              <w:rPr>
                <w:b w:val="0"/>
              </w:rPr>
            </w:pPr>
            <w:r w:rsidRPr="00EB5E15">
              <w:rPr>
                <w:b w:val="0"/>
              </w:rPr>
              <w:t>So let’s go ahead and start learning about process mapping.</w:t>
            </w:r>
          </w:p>
        </w:tc>
        <w:tc>
          <w:tcPr>
            <w:cnfStyle w:val="000010000000"/>
            <w:tcW w:w="1941" w:type="dxa"/>
          </w:tcPr>
          <w:p w:rsidR="003301BC" w:rsidRPr="00F17908" w:rsidRDefault="003301BC" w:rsidP="00FA49A9"/>
        </w:tc>
        <w:tc>
          <w:tcPr>
            <w:tcW w:w="5235" w:type="dxa"/>
          </w:tcPr>
          <w:p w:rsidR="003301BC" w:rsidRPr="008F35BA" w:rsidRDefault="003301BC" w:rsidP="00FA49A9">
            <w:pPr>
              <w:cnfStyle w:val="000000100000"/>
              <w:rPr>
                <w:i/>
              </w:rPr>
            </w:pPr>
          </w:p>
        </w:tc>
        <w:tc>
          <w:tcPr>
            <w:cnfStyle w:val="000010000000"/>
            <w:tcW w:w="3348" w:type="dxa"/>
          </w:tcPr>
          <w:p w:rsidR="003301BC" w:rsidRPr="008F35BA" w:rsidRDefault="003301BC" w:rsidP="00FA49A9">
            <w:pPr>
              <w:rPr>
                <w:i/>
              </w:rPr>
            </w:pPr>
          </w:p>
        </w:tc>
      </w:tr>
    </w:tbl>
    <w:p w:rsidR="00EB5E15" w:rsidRDefault="00EB5E15" w:rsidP="00EB5E15"/>
    <w:tbl>
      <w:tblPr>
        <w:tblStyle w:val="LightList-Accent11"/>
        <w:tblW w:w="0" w:type="auto"/>
        <w:tblLook w:val="00A0"/>
      </w:tblPr>
      <w:tblGrid>
        <w:gridCol w:w="4338"/>
        <w:gridCol w:w="2340"/>
        <w:gridCol w:w="3856"/>
        <w:gridCol w:w="3855"/>
      </w:tblGrid>
      <w:tr w:rsidR="003301BC" w:rsidRPr="00F17908">
        <w:trPr>
          <w:cnfStyle w:val="100000000000"/>
        </w:trPr>
        <w:tc>
          <w:tcPr>
            <w:cnfStyle w:val="001000000000"/>
            <w:tcW w:w="4338" w:type="dxa"/>
          </w:tcPr>
          <w:p w:rsidR="003301BC" w:rsidRPr="00F17908" w:rsidRDefault="003301BC" w:rsidP="00FA49A9">
            <w:pPr>
              <w:rPr>
                <w:b w:val="0"/>
              </w:rPr>
            </w:pPr>
            <w:r>
              <w:rPr>
                <w:b w:val="0"/>
              </w:rPr>
              <w:t xml:space="preserve">Slide </w:t>
            </w:r>
            <w:r w:rsidRPr="00F17908">
              <w:rPr>
                <w:b w:val="0"/>
              </w:rPr>
              <w:t xml:space="preserve"> topic:</w:t>
            </w:r>
            <w:r>
              <w:rPr>
                <w:b w:val="0"/>
              </w:rPr>
              <w:t xml:space="preserve"> Purpose of a Process Map</w:t>
            </w:r>
            <w:r w:rsidRPr="00F17908">
              <w:rPr>
                <w:b w:val="0"/>
              </w:rPr>
              <w:t xml:space="preserve"> </w:t>
            </w:r>
          </w:p>
          <w:p w:rsidR="003301BC" w:rsidRPr="00F17908" w:rsidRDefault="003301BC" w:rsidP="00FA49A9">
            <w:pPr>
              <w:rPr>
                <w:b w:val="0"/>
              </w:rPr>
            </w:pPr>
            <w:r w:rsidRPr="00F17908">
              <w:rPr>
                <w:b w:val="0"/>
              </w:rPr>
              <w:t>Voice over text</w:t>
            </w:r>
          </w:p>
        </w:tc>
        <w:tc>
          <w:tcPr>
            <w:cnfStyle w:val="000010000000"/>
            <w:tcW w:w="2340" w:type="dxa"/>
          </w:tcPr>
          <w:p w:rsidR="003301BC" w:rsidRPr="00F17908" w:rsidRDefault="003301BC" w:rsidP="00FA49A9">
            <w:pPr>
              <w:rPr>
                <w:b w:val="0"/>
              </w:rPr>
            </w:pPr>
          </w:p>
          <w:p w:rsidR="003301BC" w:rsidRPr="00F17908" w:rsidRDefault="003301BC" w:rsidP="00FA49A9">
            <w:pPr>
              <w:rPr>
                <w:b w:val="0"/>
              </w:rPr>
            </w:pPr>
            <w:r w:rsidRPr="00F17908">
              <w:rPr>
                <w:b w:val="0"/>
              </w:rPr>
              <w:t>Text on-screen</w:t>
            </w:r>
          </w:p>
        </w:tc>
        <w:tc>
          <w:tcPr>
            <w:tcW w:w="3855" w:type="dxa"/>
          </w:tcPr>
          <w:p w:rsidR="003301BC" w:rsidRPr="00F17908" w:rsidRDefault="003301BC" w:rsidP="00FA49A9">
            <w:pPr>
              <w:cnfStyle w:val="100000000000"/>
              <w:rPr>
                <w:b w:val="0"/>
              </w:rPr>
            </w:pPr>
          </w:p>
          <w:p w:rsidR="003301BC" w:rsidRPr="00F17908" w:rsidRDefault="003301BC" w:rsidP="00FA49A9">
            <w:pPr>
              <w:cnfStyle w:val="100000000000"/>
              <w:rPr>
                <w:b w:val="0"/>
              </w:rPr>
            </w:pPr>
            <w:r w:rsidRPr="00F17908">
              <w:rPr>
                <w:b w:val="0"/>
              </w:rPr>
              <w:t>Image on-screen</w:t>
            </w:r>
          </w:p>
        </w:tc>
        <w:tc>
          <w:tcPr>
            <w:cnfStyle w:val="000010000000"/>
            <w:tcW w:w="3855" w:type="dxa"/>
          </w:tcPr>
          <w:p w:rsidR="003301BC" w:rsidRDefault="003301BC" w:rsidP="003301BC">
            <w:pPr>
              <w:rPr>
                <w:b w:val="0"/>
              </w:rPr>
            </w:pPr>
          </w:p>
          <w:p w:rsidR="003301BC" w:rsidRPr="00F17908" w:rsidRDefault="003301BC" w:rsidP="003301BC">
            <w:pPr>
              <w:rPr>
                <w:b w:val="0"/>
              </w:rPr>
            </w:pPr>
            <w:r>
              <w:rPr>
                <w:b w:val="0"/>
              </w:rPr>
              <w:t>Articulate Feedback</w:t>
            </w:r>
          </w:p>
        </w:tc>
      </w:tr>
      <w:tr w:rsidR="003301BC" w:rsidRPr="00F17908">
        <w:trPr>
          <w:cnfStyle w:val="000000100000"/>
        </w:trPr>
        <w:tc>
          <w:tcPr>
            <w:cnfStyle w:val="001000000000"/>
            <w:tcW w:w="4338" w:type="dxa"/>
          </w:tcPr>
          <w:p w:rsidR="003301BC" w:rsidRPr="00F17908" w:rsidRDefault="003301BC" w:rsidP="00310FE7">
            <w:pPr>
              <w:rPr>
                <w:b w:val="0"/>
              </w:rPr>
            </w:pPr>
            <w:r w:rsidRPr="00EB5E15">
              <w:rPr>
                <w:b w:val="0"/>
              </w:rPr>
              <w:t>A process map is a visual diagram drawn from direct observation. It provides an objective, high-level view of how work is currently done.</w:t>
            </w:r>
          </w:p>
        </w:tc>
        <w:tc>
          <w:tcPr>
            <w:cnfStyle w:val="000010000000"/>
            <w:tcW w:w="2340" w:type="dxa"/>
          </w:tcPr>
          <w:p w:rsidR="003301BC" w:rsidRDefault="003301BC" w:rsidP="00FA49A9">
            <w:pPr>
              <w:rPr>
                <w:i/>
                <w:sz w:val="18"/>
              </w:rPr>
            </w:pPr>
            <w:r>
              <w:t xml:space="preserve">Purpose of a Process Map </w:t>
            </w:r>
            <w:r w:rsidRPr="00232512">
              <w:rPr>
                <w:i/>
                <w:sz w:val="18"/>
              </w:rPr>
              <w:t>(slide title)</w:t>
            </w:r>
          </w:p>
          <w:p w:rsidR="003301BC" w:rsidRDefault="003301BC" w:rsidP="00FA49A9">
            <w:pPr>
              <w:rPr>
                <w:i/>
                <w:sz w:val="18"/>
              </w:rPr>
            </w:pPr>
          </w:p>
          <w:p w:rsidR="003301BC" w:rsidRPr="005204A8" w:rsidRDefault="003301BC" w:rsidP="00310FE7">
            <w:pPr>
              <w:rPr>
                <w:i/>
                <w:sz w:val="18"/>
              </w:rPr>
            </w:pPr>
            <w:r>
              <w:t>Provides an objective, high-level view</w:t>
            </w:r>
            <w:r w:rsidR="005204A8">
              <w:t xml:space="preserve"> </w:t>
            </w:r>
            <w:r w:rsidR="005204A8" w:rsidRPr="005204A8">
              <w:rPr>
                <w:i/>
                <w:sz w:val="18"/>
              </w:rPr>
              <w:t>(orange font)</w:t>
            </w:r>
          </w:p>
          <w:p w:rsidR="003301BC" w:rsidRPr="00473700" w:rsidRDefault="003301BC" w:rsidP="00FA49A9"/>
        </w:tc>
        <w:tc>
          <w:tcPr>
            <w:tcW w:w="3855" w:type="dxa"/>
          </w:tcPr>
          <w:p w:rsidR="003301BC" w:rsidRPr="00C65CA6" w:rsidRDefault="003301BC" w:rsidP="00FA49A9">
            <w:pPr>
              <w:cnfStyle w:val="000000100000"/>
              <w:rPr>
                <w:i/>
                <w:noProof/>
                <w:sz w:val="18"/>
              </w:rPr>
            </w:pPr>
            <w:r w:rsidRPr="00C65CA6">
              <w:rPr>
                <w:i/>
                <w:noProof/>
                <w:sz w:val="18"/>
              </w:rPr>
              <w:t>At “steps that occur” white board and orange text fade on.</w:t>
            </w:r>
          </w:p>
          <w:p w:rsidR="003301BC" w:rsidRPr="00F17908" w:rsidRDefault="003301BC" w:rsidP="00FA49A9">
            <w:pPr>
              <w:cnfStyle w:val="000000100000"/>
            </w:pPr>
            <w:r>
              <w:rPr>
                <w:noProof/>
              </w:rPr>
              <w:drawing>
                <wp:inline distT="0" distB="0" distL="0" distR="0">
                  <wp:extent cx="2311293" cy="17502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13563" cy="1751981"/>
                          </a:xfrm>
                          <a:prstGeom prst="rect">
                            <a:avLst/>
                          </a:prstGeom>
                        </pic:spPr>
                      </pic:pic>
                    </a:graphicData>
                  </a:graphic>
                </wp:inline>
              </w:drawing>
            </w:r>
          </w:p>
        </w:tc>
        <w:tc>
          <w:tcPr>
            <w:cnfStyle w:val="000010000000"/>
            <w:tcW w:w="3855" w:type="dxa"/>
          </w:tcPr>
          <w:p w:rsidR="003301BC" w:rsidRPr="00C65CA6" w:rsidRDefault="003301BC" w:rsidP="00FA49A9">
            <w:pPr>
              <w:rPr>
                <w:i/>
                <w:noProof/>
                <w:sz w:val="18"/>
              </w:rPr>
            </w:pPr>
          </w:p>
        </w:tc>
      </w:tr>
      <w:tr w:rsidR="003301BC" w:rsidRPr="00F17908">
        <w:tc>
          <w:tcPr>
            <w:cnfStyle w:val="001000000000"/>
            <w:tcW w:w="4338" w:type="dxa"/>
          </w:tcPr>
          <w:p w:rsidR="003301BC" w:rsidRPr="00F17908" w:rsidRDefault="003301BC" w:rsidP="003E76E8">
            <w:pPr>
              <w:rPr>
                <w:b w:val="0"/>
              </w:rPr>
            </w:pPr>
            <w:r w:rsidRPr="00EB5E15">
              <w:rPr>
                <w:b w:val="0"/>
              </w:rPr>
              <w:t>The process map enables you to see an entire pathway</w:t>
            </w:r>
            <w:r>
              <w:rPr>
                <w:b w:val="0"/>
              </w:rPr>
              <w:t>,</w:t>
            </w:r>
            <w:r w:rsidRPr="00EB5E15">
              <w:rPr>
                <w:b w:val="0"/>
              </w:rPr>
              <w:t xml:space="preserve"> </w:t>
            </w:r>
            <w:r>
              <w:rPr>
                <w:b w:val="0"/>
              </w:rPr>
              <w:t>including</w:t>
            </w:r>
            <w:r w:rsidRPr="00EB5E15">
              <w:rPr>
                <w:b w:val="0"/>
              </w:rPr>
              <w:t xml:space="preserve"> the </w:t>
            </w:r>
            <w:r>
              <w:rPr>
                <w:b w:val="0"/>
              </w:rPr>
              <w:t xml:space="preserve">individual </w:t>
            </w:r>
            <w:r w:rsidRPr="00EB5E15">
              <w:rPr>
                <w:b w:val="0"/>
              </w:rPr>
              <w:t xml:space="preserve">steps that occur within </w:t>
            </w:r>
            <w:r>
              <w:rPr>
                <w:b w:val="0"/>
              </w:rPr>
              <w:t>the</w:t>
            </w:r>
            <w:r w:rsidRPr="00EB5E15">
              <w:rPr>
                <w:b w:val="0"/>
              </w:rPr>
              <w:t xml:space="preserve"> process and the outcomes produced. </w:t>
            </w:r>
            <w:r w:rsidR="00964F7E">
              <w:rPr>
                <w:b w:val="0"/>
              </w:rPr>
              <w:t>Through mapping,</w:t>
            </w:r>
            <w:r w:rsidRPr="00EB5E15">
              <w:rPr>
                <w:b w:val="0"/>
              </w:rPr>
              <w:t xml:space="preserve"> activities and connections within the pathway – which you can review in the Rules in Use lesson – </w:t>
            </w:r>
            <w:r w:rsidR="00964F7E">
              <w:rPr>
                <w:b w:val="0"/>
              </w:rPr>
              <w:t xml:space="preserve">are </w:t>
            </w:r>
            <w:r w:rsidR="003E76E8">
              <w:rPr>
                <w:b w:val="0"/>
              </w:rPr>
              <w:t>drawn out</w:t>
            </w:r>
            <w:r w:rsidR="00964F7E" w:rsidRPr="00EB5E15">
              <w:rPr>
                <w:b w:val="0"/>
              </w:rPr>
              <w:t xml:space="preserve"> </w:t>
            </w:r>
            <w:r w:rsidRPr="00EB5E15">
              <w:rPr>
                <w:b w:val="0"/>
              </w:rPr>
              <w:t xml:space="preserve">to reveal opportunities for improvement and waste reduction. Because you can clearly SEE ways to improve, the process map guides you toward </w:t>
            </w:r>
            <w:r w:rsidR="00964F7E">
              <w:rPr>
                <w:b w:val="0"/>
              </w:rPr>
              <w:t>the ideal</w:t>
            </w:r>
            <w:r w:rsidRPr="00EB5E15">
              <w:rPr>
                <w:b w:val="0"/>
              </w:rPr>
              <w:t xml:space="preserve"> future state.</w:t>
            </w:r>
          </w:p>
        </w:tc>
        <w:tc>
          <w:tcPr>
            <w:cnfStyle w:val="000010000000"/>
            <w:tcW w:w="2340" w:type="dxa"/>
          </w:tcPr>
          <w:p w:rsidR="003301BC" w:rsidRDefault="003301BC" w:rsidP="00FA49A9">
            <w:r>
              <w:t>Shows the steps and outcomes of a process</w:t>
            </w:r>
          </w:p>
          <w:p w:rsidR="003301BC" w:rsidRDefault="003301BC" w:rsidP="00FA49A9"/>
          <w:p w:rsidR="003301BC" w:rsidRDefault="003301BC" w:rsidP="00FA49A9"/>
          <w:p w:rsidR="003301BC" w:rsidRDefault="003301BC" w:rsidP="00FA49A9"/>
          <w:p w:rsidR="003301BC" w:rsidRDefault="003301BC" w:rsidP="00FA49A9"/>
          <w:p w:rsidR="003301BC" w:rsidRDefault="003301BC" w:rsidP="00FA49A9"/>
          <w:p w:rsidR="003301BC" w:rsidRDefault="003301BC" w:rsidP="00FA49A9"/>
          <w:p w:rsidR="003301BC" w:rsidRPr="00F17908" w:rsidRDefault="003301BC" w:rsidP="00FA49A9">
            <w:r>
              <w:t>Guides toward ideal state</w:t>
            </w:r>
          </w:p>
        </w:tc>
        <w:tc>
          <w:tcPr>
            <w:tcW w:w="3855" w:type="dxa"/>
          </w:tcPr>
          <w:p w:rsidR="003301BC" w:rsidRDefault="003301BC" w:rsidP="00FA49A9">
            <w:pPr>
              <w:cnfStyle w:val="000000000000"/>
              <w:rPr>
                <w:i/>
                <w:sz w:val="18"/>
              </w:rPr>
            </w:pPr>
            <w:r w:rsidRPr="00473700">
              <w:rPr>
                <w:i/>
                <w:sz w:val="18"/>
              </w:rPr>
              <w:t>At “process map” the image below appear</w:t>
            </w:r>
            <w:r>
              <w:rPr>
                <w:i/>
                <w:sz w:val="18"/>
              </w:rPr>
              <w:t>s</w:t>
            </w:r>
            <w:r w:rsidRPr="00473700">
              <w:rPr>
                <w:i/>
                <w:sz w:val="18"/>
              </w:rPr>
              <w:t xml:space="preserve"> in the white box above.</w:t>
            </w:r>
            <w:r>
              <w:rPr>
                <w:i/>
                <w:sz w:val="18"/>
              </w:rPr>
              <w:t xml:space="preserve"> </w:t>
            </w:r>
            <w:r w:rsidRPr="0079180F">
              <w:rPr>
                <w:i/>
                <w:sz w:val="18"/>
              </w:rPr>
              <w:t>When mentioned in narration, the activities (large boxes w/ text), connections (arrows), and “opportunities for waste reduction (spiky cloud and delays) pulse on-screen.</w:t>
            </w:r>
          </w:p>
          <w:p w:rsidR="003301BC" w:rsidRPr="00473700" w:rsidRDefault="003301BC" w:rsidP="00FA49A9">
            <w:pPr>
              <w:cnfStyle w:val="000000000000"/>
              <w:rPr>
                <w:sz w:val="18"/>
              </w:rPr>
            </w:pPr>
            <w:r>
              <w:rPr>
                <w:noProof/>
                <w:sz w:val="18"/>
              </w:rPr>
              <w:drawing>
                <wp:inline distT="0" distB="0" distL="0" distR="0">
                  <wp:extent cx="1810770" cy="942422"/>
                  <wp:effectExtent l="0" t="0" r="0" b="0"/>
                  <wp:docPr id="75" name="Picture 75" descr="C:\Users\daniel\Documents\Current ID contracts\Mapping\Images\Process Maps\Sample process ma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ocuments\Current ID contracts\Mapping\Images\Process Maps\Sample process map diagram.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809936" cy="941988"/>
                          </a:xfrm>
                          <a:prstGeom prst="rect">
                            <a:avLst/>
                          </a:prstGeom>
                          <a:noFill/>
                          <a:ln>
                            <a:noFill/>
                          </a:ln>
                        </pic:spPr>
                      </pic:pic>
                    </a:graphicData>
                  </a:graphic>
                </wp:inline>
              </w:drawing>
            </w:r>
          </w:p>
          <w:p w:rsidR="003301BC" w:rsidRPr="00F17908" w:rsidRDefault="003301BC" w:rsidP="00FA49A9">
            <w:pPr>
              <w:cnfStyle w:val="000000000000"/>
            </w:pPr>
          </w:p>
        </w:tc>
        <w:tc>
          <w:tcPr>
            <w:cnfStyle w:val="000010000000"/>
            <w:tcW w:w="3855" w:type="dxa"/>
          </w:tcPr>
          <w:p w:rsidR="003301BC" w:rsidRPr="00473700" w:rsidRDefault="003301BC" w:rsidP="00FA49A9">
            <w:pPr>
              <w:rPr>
                <w:i/>
                <w:sz w:val="18"/>
              </w:rPr>
            </w:pPr>
          </w:p>
        </w:tc>
      </w:tr>
      <w:tr w:rsidR="003301BC" w:rsidRPr="00F17908">
        <w:trPr>
          <w:cnfStyle w:val="000000100000"/>
        </w:trPr>
        <w:tc>
          <w:tcPr>
            <w:cnfStyle w:val="001000000000"/>
            <w:tcW w:w="4338" w:type="dxa"/>
          </w:tcPr>
          <w:p w:rsidR="003301BC" w:rsidRPr="00F17908" w:rsidRDefault="003301BC" w:rsidP="00FA49A9">
            <w:pPr>
              <w:rPr>
                <w:b w:val="0"/>
              </w:rPr>
            </w:pPr>
            <w:r w:rsidRPr="00EB5E15">
              <w:rPr>
                <w:b w:val="0"/>
              </w:rPr>
              <w:t>This visual representation is also helpful for engaging team members in quality improvement because it is often easier for everyone to understand a process if it can be visualized.</w:t>
            </w:r>
          </w:p>
        </w:tc>
        <w:tc>
          <w:tcPr>
            <w:cnfStyle w:val="000010000000"/>
            <w:tcW w:w="2340" w:type="dxa"/>
          </w:tcPr>
          <w:p w:rsidR="003301BC" w:rsidRPr="00F17908" w:rsidRDefault="003301BC" w:rsidP="00FA49A9">
            <w:r>
              <w:t>Engages team members</w:t>
            </w:r>
          </w:p>
        </w:tc>
        <w:tc>
          <w:tcPr>
            <w:tcW w:w="3855" w:type="dxa"/>
          </w:tcPr>
          <w:p w:rsidR="003301BC" w:rsidRPr="00F17908" w:rsidRDefault="003301BC" w:rsidP="00FA49A9">
            <w:pPr>
              <w:cnfStyle w:val="000000100000"/>
            </w:pPr>
            <w:r>
              <w:rPr>
                <w:noProof/>
              </w:rPr>
              <w:drawing>
                <wp:inline distT="0" distB="0" distL="0" distR="0">
                  <wp:extent cx="2294415" cy="171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93333" cy="1717060"/>
                          </a:xfrm>
                          <a:prstGeom prst="rect">
                            <a:avLst/>
                          </a:prstGeom>
                        </pic:spPr>
                      </pic:pic>
                    </a:graphicData>
                  </a:graphic>
                </wp:inline>
              </w:drawing>
            </w:r>
          </w:p>
        </w:tc>
        <w:tc>
          <w:tcPr>
            <w:cnfStyle w:val="000010000000"/>
            <w:tcW w:w="3855" w:type="dxa"/>
          </w:tcPr>
          <w:p w:rsidR="003301BC" w:rsidRDefault="003301BC" w:rsidP="00FA49A9">
            <w:pPr>
              <w:rPr>
                <w:noProof/>
              </w:rPr>
            </w:pPr>
          </w:p>
        </w:tc>
      </w:tr>
      <w:tr w:rsidR="003301BC" w:rsidRPr="00F17908">
        <w:tc>
          <w:tcPr>
            <w:cnfStyle w:val="001000000000"/>
            <w:tcW w:w="4338" w:type="dxa"/>
          </w:tcPr>
          <w:p w:rsidR="003301BC" w:rsidRPr="003E2DD5" w:rsidRDefault="003301BC" w:rsidP="00FA49A9">
            <w:pPr>
              <w:rPr>
                <w:b w:val="0"/>
                <w:highlight w:val="yellow"/>
              </w:rPr>
            </w:pPr>
            <w:r w:rsidRPr="00ED2512">
              <w:rPr>
                <w:b w:val="0"/>
              </w:rPr>
              <w:t>For example, here is an explanation of a process in words:</w:t>
            </w:r>
          </w:p>
        </w:tc>
        <w:tc>
          <w:tcPr>
            <w:cnfStyle w:val="000010000000"/>
            <w:tcW w:w="2340" w:type="dxa"/>
          </w:tcPr>
          <w:p w:rsidR="003301BC" w:rsidRDefault="003301BC" w:rsidP="00FA49A9">
            <w:pPr>
              <w:rPr>
                <w:i/>
                <w:sz w:val="18"/>
              </w:rPr>
            </w:pPr>
            <w:r>
              <w:rPr>
                <w:i/>
                <w:sz w:val="18"/>
              </w:rPr>
              <w:t>All previous text fades off.</w:t>
            </w:r>
          </w:p>
          <w:p w:rsidR="003301BC" w:rsidRDefault="003301BC" w:rsidP="00FA49A9">
            <w:pPr>
              <w:rPr>
                <w:i/>
                <w:sz w:val="18"/>
              </w:rPr>
            </w:pPr>
          </w:p>
          <w:p w:rsidR="003301BC" w:rsidRPr="00ED2512" w:rsidRDefault="003301BC" w:rsidP="00FA49A9">
            <w:pPr>
              <w:rPr>
                <w:i/>
              </w:rPr>
            </w:pPr>
            <w:r w:rsidRPr="00ED2512">
              <w:rPr>
                <w:i/>
                <w:sz w:val="18"/>
              </w:rPr>
              <w:t>Text of the Dr. Black observation on-screen</w:t>
            </w:r>
          </w:p>
        </w:tc>
        <w:tc>
          <w:tcPr>
            <w:tcW w:w="3855" w:type="dxa"/>
          </w:tcPr>
          <w:p w:rsidR="003301BC" w:rsidRPr="00AA3FAC" w:rsidRDefault="003301BC" w:rsidP="00FA49A9">
            <w:pPr>
              <w:cnfStyle w:val="000000000000"/>
              <w:rPr>
                <w:i/>
              </w:rPr>
            </w:pPr>
            <w:r>
              <w:rPr>
                <w:noProof/>
              </w:rPr>
              <w:drawing>
                <wp:inline distT="0" distB="0" distL="0" distR="0">
                  <wp:extent cx="2081242" cy="157938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83860" cy="1581373"/>
                          </a:xfrm>
                          <a:prstGeom prst="rect">
                            <a:avLst/>
                          </a:prstGeom>
                        </pic:spPr>
                      </pic:pic>
                    </a:graphicData>
                  </a:graphic>
                </wp:inline>
              </w:drawing>
            </w:r>
          </w:p>
        </w:tc>
        <w:tc>
          <w:tcPr>
            <w:cnfStyle w:val="000010000000"/>
            <w:tcW w:w="3855" w:type="dxa"/>
          </w:tcPr>
          <w:p w:rsidR="003301BC" w:rsidRDefault="003301BC" w:rsidP="00FA49A9">
            <w:pPr>
              <w:rPr>
                <w:noProof/>
              </w:rPr>
            </w:pPr>
          </w:p>
        </w:tc>
      </w:tr>
      <w:tr w:rsidR="003301BC" w:rsidRPr="00F17908">
        <w:trPr>
          <w:cnfStyle w:val="000000100000"/>
        </w:trPr>
        <w:tc>
          <w:tcPr>
            <w:cnfStyle w:val="001000000000"/>
            <w:tcW w:w="4338" w:type="dxa"/>
          </w:tcPr>
          <w:p w:rsidR="003301BC" w:rsidRPr="003E2DD5" w:rsidRDefault="003301BC" w:rsidP="00FA49A9">
            <w:pPr>
              <w:rPr>
                <w:b w:val="0"/>
                <w:highlight w:val="yellow"/>
              </w:rPr>
            </w:pPr>
            <w:r w:rsidRPr="00ED2512">
              <w:rPr>
                <w:b w:val="0"/>
              </w:rPr>
              <w:t>Now here is an explanation of the same process using process mapping. Which one do you find easier to understand and remember? As the phrase goes, “a picture is worth a thousand words.”</w:t>
            </w:r>
          </w:p>
        </w:tc>
        <w:tc>
          <w:tcPr>
            <w:cnfStyle w:val="000010000000"/>
            <w:tcW w:w="2340" w:type="dxa"/>
          </w:tcPr>
          <w:p w:rsidR="003301BC" w:rsidRPr="00F17908" w:rsidRDefault="003301BC" w:rsidP="00FA49A9"/>
        </w:tc>
        <w:tc>
          <w:tcPr>
            <w:tcW w:w="3855" w:type="dxa"/>
          </w:tcPr>
          <w:p w:rsidR="003301BC" w:rsidRDefault="003301BC" w:rsidP="00FA49A9">
            <w:pPr>
              <w:cnfStyle w:val="000000100000"/>
              <w:rPr>
                <w:i/>
                <w:noProof/>
                <w:sz w:val="18"/>
              </w:rPr>
            </w:pPr>
            <w:r>
              <w:rPr>
                <w:i/>
                <w:noProof/>
                <w:sz w:val="18"/>
              </w:rPr>
              <w:t>P</w:t>
            </w:r>
            <w:r w:rsidRPr="002230D8">
              <w:rPr>
                <w:i/>
                <w:noProof/>
                <w:sz w:val="18"/>
              </w:rPr>
              <w:t>rocess map fades on</w:t>
            </w:r>
            <w:r>
              <w:rPr>
                <w:i/>
                <w:noProof/>
                <w:sz w:val="18"/>
              </w:rPr>
              <w:t xml:space="preserve"> at start of narration</w:t>
            </w:r>
          </w:p>
          <w:p w:rsidR="003301BC" w:rsidRDefault="003301BC" w:rsidP="00FA49A9">
            <w:pPr>
              <w:cnfStyle w:val="000000100000"/>
            </w:pPr>
            <w:r>
              <w:rPr>
                <w:i/>
                <w:noProof/>
                <w:sz w:val="18"/>
              </w:rPr>
              <w:t>At “as the phrase goes…” text on-screen fades to grey.</w:t>
            </w:r>
          </w:p>
          <w:p w:rsidR="003301BC" w:rsidRPr="00F17908" w:rsidRDefault="003301BC" w:rsidP="00FA49A9">
            <w:pPr>
              <w:cnfStyle w:val="000000100000"/>
            </w:pPr>
            <w:r>
              <w:rPr>
                <w:noProof/>
              </w:rPr>
              <w:drawing>
                <wp:inline distT="0" distB="0" distL="0" distR="0">
                  <wp:extent cx="2020824" cy="1517904"/>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2482" r="12627"/>
                          <a:stretch/>
                        </pic:blipFill>
                        <pic:spPr bwMode="auto">
                          <a:xfrm>
                            <a:off x="0" y="0"/>
                            <a:ext cx="2020824" cy="1517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tc>
        <w:tc>
          <w:tcPr>
            <w:cnfStyle w:val="000010000000"/>
            <w:tcW w:w="3855" w:type="dxa"/>
          </w:tcPr>
          <w:p w:rsidR="003301BC" w:rsidRDefault="003301BC" w:rsidP="00FA49A9">
            <w:pPr>
              <w:rPr>
                <w:i/>
                <w:noProof/>
                <w:sz w:val="18"/>
              </w:rPr>
            </w:pPr>
          </w:p>
        </w:tc>
      </w:tr>
    </w:tbl>
    <w:p w:rsidR="00EB5E15" w:rsidRDefault="00EB5E15" w:rsidP="00EB5E15"/>
    <w:p w:rsidR="00125453" w:rsidRDefault="00125453" w:rsidP="00EB5E15">
      <w:r>
        <w:t>Two basic looks for the slide below:</w:t>
      </w:r>
    </w:p>
    <w:p w:rsidR="00125453" w:rsidRDefault="007A416A" w:rsidP="00EB5E15">
      <w:r>
        <w:rPr>
          <w:noProof/>
        </w:rPr>
        <w:drawing>
          <wp:inline distT="0" distB="0" distL="0" distR="0">
            <wp:extent cx="3639312" cy="273405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482" r="12627"/>
                    <a:stretch/>
                  </pic:blipFill>
                  <pic:spPr bwMode="auto">
                    <a:xfrm>
                      <a:off x="0" y="0"/>
                      <a:ext cx="3639312" cy="27340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E770F7" w:rsidRDefault="00125453" w:rsidP="00EB5E15">
      <w:r>
        <w:t>And when we get to the most important action of the slide…</w:t>
      </w:r>
    </w:p>
    <w:p w:rsidR="00125453" w:rsidRPr="00125453" w:rsidRDefault="00054E2B" w:rsidP="00EB5E15">
      <w:r>
        <w:rPr>
          <w:noProof/>
        </w:rPr>
        <w:drawing>
          <wp:inline distT="0" distB="0" distL="0" distR="0">
            <wp:extent cx="3657600" cy="27523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57600" cy="2752344"/>
                    </a:xfrm>
                    <a:prstGeom prst="rect">
                      <a:avLst/>
                    </a:prstGeom>
                  </pic:spPr>
                </pic:pic>
              </a:graphicData>
            </a:graphic>
          </wp:inline>
        </w:drawing>
      </w:r>
    </w:p>
    <w:tbl>
      <w:tblPr>
        <w:tblStyle w:val="LightList-Accent11"/>
        <w:tblW w:w="0" w:type="auto"/>
        <w:tblLook w:val="00A0"/>
      </w:tblPr>
      <w:tblGrid>
        <w:gridCol w:w="4338"/>
        <w:gridCol w:w="2070"/>
        <w:gridCol w:w="3667"/>
        <w:gridCol w:w="4254"/>
      </w:tblGrid>
      <w:tr w:rsidR="003301BC" w:rsidRPr="00F17908">
        <w:trPr>
          <w:cnfStyle w:val="100000000000"/>
        </w:trPr>
        <w:tc>
          <w:tcPr>
            <w:cnfStyle w:val="001000000000"/>
            <w:tcW w:w="4338" w:type="dxa"/>
          </w:tcPr>
          <w:p w:rsidR="003301BC" w:rsidRPr="00F17908" w:rsidRDefault="003301BC" w:rsidP="00FA49A9">
            <w:pPr>
              <w:rPr>
                <w:b w:val="0"/>
              </w:rPr>
            </w:pPr>
            <w:r>
              <w:rPr>
                <w:b w:val="0"/>
              </w:rPr>
              <w:t xml:space="preserve">Slide </w:t>
            </w:r>
            <w:r w:rsidRPr="00F17908">
              <w:rPr>
                <w:b w:val="0"/>
              </w:rPr>
              <w:t xml:space="preserve">topic: </w:t>
            </w:r>
            <w:r>
              <w:rPr>
                <w:b w:val="0"/>
              </w:rPr>
              <w:t>Drawing a Process Map</w:t>
            </w:r>
          </w:p>
          <w:p w:rsidR="003301BC" w:rsidRPr="00F17908" w:rsidRDefault="003301BC" w:rsidP="00FA49A9">
            <w:pPr>
              <w:rPr>
                <w:b w:val="0"/>
              </w:rPr>
            </w:pPr>
            <w:r w:rsidRPr="00F17908">
              <w:rPr>
                <w:b w:val="0"/>
              </w:rPr>
              <w:t>Voice over text</w:t>
            </w:r>
          </w:p>
        </w:tc>
        <w:tc>
          <w:tcPr>
            <w:cnfStyle w:val="000010000000"/>
            <w:tcW w:w="2070" w:type="dxa"/>
          </w:tcPr>
          <w:p w:rsidR="003301BC" w:rsidRPr="00F17908" w:rsidRDefault="003301BC" w:rsidP="00FA49A9">
            <w:pPr>
              <w:rPr>
                <w:b w:val="0"/>
              </w:rPr>
            </w:pPr>
          </w:p>
          <w:p w:rsidR="003301BC" w:rsidRPr="00F17908" w:rsidRDefault="003301BC" w:rsidP="00FA49A9">
            <w:pPr>
              <w:rPr>
                <w:b w:val="0"/>
              </w:rPr>
            </w:pPr>
            <w:r w:rsidRPr="00F17908">
              <w:rPr>
                <w:b w:val="0"/>
              </w:rPr>
              <w:t>Text on-screen</w:t>
            </w:r>
          </w:p>
        </w:tc>
        <w:tc>
          <w:tcPr>
            <w:tcW w:w="3666" w:type="dxa"/>
          </w:tcPr>
          <w:p w:rsidR="003301BC" w:rsidRPr="00F17908" w:rsidRDefault="003301BC" w:rsidP="00FA49A9">
            <w:pPr>
              <w:cnfStyle w:val="100000000000"/>
              <w:rPr>
                <w:b w:val="0"/>
              </w:rPr>
            </w:pPr>
          </w:p>
          <w:p w:rsidR="003301BC" w:rsidRPr="00F17908" w:rsidRDefault="003301BC" w:rsidP="00FA49A9">
            <w:pPr>
              <w:cnfStyle w:val="100000000000"/>
              <w:rPr>
                <w:b w:val="0"/>
              </w:rPr>
            </w:pPr>
            <w:r w:rsidRPr="00F17908">
              <w:rPr>
                <w:b w:val="0"/>
              </w:rPr>
              <w:t>Image on-screen</w:t>
            </w:r>
          </w:p>
        </w:tc>
        <w:tc>
          <w:tcPr>
            <w:cnfStyle w:val="000010000000"/>
            <w:tcW w:w="4254" w:type="dxa"/>
          </w:tcPr>
          <w:p w:rsidR="003301BC" w:rsidRDefault="003301BC" w:rsidP="003301BC">
            <w:pPr>
              <w:rPr>
                <w:b w:val="0"/>
              </w:rPr>
            </w:pPr>
          </w:p>
          <w:p w:rsidR="003301BC" w:rsidRPr="00F17908" w:rsidRDefault="003301BC" w:rsidP="003301BC">
            <w:pPr>
              <w:rPr>
                <w:b w:val="0"/>
              </w:rPr>
            </w:pPr>
            <w:r>
              <w:rPr>
                <w:b w:val="0"/>
              </w:rPr>
              <w:t>Articulate Feedback</w:t>
            </w:r>
          </w:p>
        </w:tc>
      </w:tr>
      <w:tr w:rsidR="003301BC" w:rsidRPr="00F17908">
        <w:trPr>
          <w:cnfStyle w:val="000000100000"/>
        </w:trPr>
        <w:tc>
          <w:tcPr>
            <w:cnfStyle w:val="001000000000"/>
            <w:tcW w:w="4338" w:type="dxa"/>
          </w:tcPr>
          <w:p w:rsidR="003301BC" w:rsidRPr="00F17908" w:rsidRDefault="003301BC" w:rsidP="00FA49A9">
            <w:pPr>
              <w:rPr>
                <w:b w:val="0"/>
              </w:rPr>
            </w:pPr>
            <w:r w:rsidRPr="00E14B60">
              <w:rPr>
                <w:b w:val="0"/>
              </w:rPr>
              <w:t>Now that we know what a process map is, let’s learn how to make one and why it is essential to the improvement process.</w:t>
            </w:r>
          </w:p>
        </w:tc>
        <w:tc>
          <w:tcPr>
            <w:cnfStyle w:val="000010000000"/>
            <w:tcW w:w="2070" w:type="dxa"/>
          </w:tcPr>
          <w:p w:rsidR="003301BC" w:rsidRPr="00F17908" w:rsidRDefault="003301BC" w:rsidP="00FA49A9">
            <w:r>
              <w:t xml:space="preserve">Drawing a Process Map </w:t>
            </w:r>
            <w:r w:rsidRPr="00125453">
              <w:rPr>
                <w:i/>
                <w:sz w:val="18"/>
              </w:rPr>
              <w:t>(slide title)</w:t>
            </w:r>
          </w:p>
        </w:tc>
        <w:tc>
          <w:tcPr>
            <w:tcW w:w="3666" w:type="dxa"/>
          </w:tcPr>
          <w:p w:rsidR="003301BC" w:rsidRDefault="003301BC" w:rsidP="00FA49A9">
            <w:pPr>
              <w:cnfStyle w:val="000000100000"/>
            </w:pPr>
          </w:p>
          <w:p w:rsidR="003301BC" w:rsidRDefault="003301BC" w:rsidP="00FA49A9">
            <w:pPr>
              <w:cnfStyle w:val="000000100000"/>
            </w:pPr>
          </w:p>
          <w:p w:rsidR="003301BC" w:rsidRPr="00125453" w:rsidRDefault="003301BC" w:rsidP="00FA49A9">
            <w:pPr>
              <w:cnfStyle w:val="000000100000"/>
              <w:rPr>
                <w:i/>
              </w:rPr>
            </w:pPr>
            <w:r w:rsidRPr="00125453">
              <w:rPr>
                <w:i/>
                <w:sz w:val="18"/>
              </w:rPr>
              <w:t>Right before the voice over of the next section begins, the clipboard appear</w:t>
            </w:r>
            <w:r>
              <w:rPr>
                <w:i/>
                <w:sz w:val="18"/>
              </w:rPr>
              <w:t>s</w:t>
            </w:r>
            <w:r w:rsidRPr="00125453">
              <w:rPr>
                <w:i/>
                <w:sz w:val="18"/>
              </w:rPr>
              <w:t xml:space="preserve"> on lower left of screen.</w:t>
            </w:r>
          </w:p>
        </w:tc>
        <w:tc>
          <w:tcPr>
            <w:cnfStyle w:val="000010000000"/>
            <w:tcW w:w="4254" w:type="dxa"/>
          </w:tcPr>
          <w:p w:rsidR="003301BC" w:rsidRDefault="003301BC" w:rsidP="00FA49A9"/>
        </w:tc>
      </w:tr>
      <w:tr w:rsidR="003301BC" w:rsidRPr="00F17908">
        <w:tc>
          <w:tcPr>
            <w:cnfStyle w:val="001000000000"/>
            <w:tcW w:w="4338" w:type="dxa"/>
          </w:tcPr>
          <w:p w:rsidR="003301BC" w:rsidRPr="00E14B60" w:rsidRDefault="003301BC" w:rsidP="00E14B60">
            <w:r>
              <w:t>Step 1: Observe.</w:t>
            </w:r>
          </w:p>
          <w:p w:rsidR="003301BC" w:rsidRPr="00F17908" w:rsidRDefault="003301BC" w:rsidP="00AF5B66">
            <w:pPr>
              <w:rPr>
                <w:b w:val="0"/>
              </w:rPr>
            </w:pPr>
            <w:r w:rsidRPr="00E14B60">
              <w:rPr>
                <w:b w:val="0"/>
              </w:rPr>
              <w:t xml:space="preserve">Observing work as it is currently done is key to developing a process map. As we discussed in the Observation lesson, you only truly understand a process after you’ve observed it </w:t>
            </w:r>
            <w:r w:rsidRPr="006B0EA8">
              <w:rPr>
                <w:b w:val="0"/>
                <w:u w:val="single"/>
              </w:rPr>
              <w:t>multiple</w:t>
            </w:r>
            <w:r w:rsidRPr="00E14B60">
              <w:rPr>
                <w:b w:val="0"/>
              </w:rPr>
              <w:t xml:space="preserve"> times. Often the process doesn’t actually flow the way you think it does, even if you work within it every day.</w:t>
            </w:r>
          </w:p>
        </w:tc>
        <w:tc>
          <w:tcPr>
            <w:cnfStyle w:val="000010000000"/>
            <w:tcW w:w="2070" w:type="dxa"/>
          </w:tcPr>
          <w:p w:rsidR="003301BC" w:rsidRPr="00A56CF8" w:rsidRDefault="003301BC" w:rsidP="00FA49A9">
            <w:pPr>
              <w:rPr>
                <w:i/>
                <w:sz w:val="18"/>
              </w:rPr>
            </w:pPr>
            <w:r w:rsidRPr="00125453">
              <w:rPr>
                <w:i/>
                <w:sz w:val="18"/>
              </w:rPr>
              <w:t>Script font, dark red</w:t>
            </w:r>
            <w:r>
              <w:rPr>
                <w:i/>
                <w:sz w:val="18"/>
              </w:rPr>
              <w:t xml:space="preserve"> on clipboard</w:t>
            </w:r>
          </w:p>
          <w:p w:rsidR="003301BC" w:rsidRDefault="003301BC" w:rsidP="00A5776A">
            <w:r>
              <w:t>1.Observe</w:t>
            </w:r>
          </w:p>
          <w:p w:rsidR="003301BC" w:rsidRDefault="003301BC" w:rsidP="00A5776A"/>
          <w:p w:rsidR="003301BC" w:rsidRPr="00F17908" w:rsidRDefault="003301BC" w:rsidP="000847B7">
            <w:r w:rsidRPr="000847B7">
              <w:t>~multiple cycles</w:t>
            </w:r>
          </w:p>
        </w:tc>
        <w:tc>
          <w:tcPr>
            <w:tcW w:w="3666" w:type="dxa"/>
          </w:tcPr>
          <w:p w:rsidR="003301BC" w:rsidRPr="00B57044" w:rsidRDefault="003301BC" w:rsidP="00FA49A9">
            <w:pPr>
              <w:cnfStyle w:val="000000000000"/>
              <w:rPr>
                <w:sz w:val="16"/>
                <w:szCs w:val="16"/>
              </w:rPr>
            </w:pPr>
            <w:r>
              <w:rPr>
                <w:noProof/>
              </w:rPr>
              <w:drawing>
                <wp:inline distT="0" distB="0" distL="0" distR="0">
                  <wp:extent cx="2093976" cy="1572768"/>
                  <wp:effectExtent l="0" t="0" r="190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482" r="12627"/>
                          <a:stretch/>
                        </pic:blipFill>
                        <pic:spPr bwMode="auto">
                          <a:xfrm>
                            <a:off x="0" y="0"/>
                            <a:ext cx="2093976" cy="15727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r>
              <w:rPr>
                <w:rStyle w:val="CommentReference"/>
              </w:rPr>
              <w:t xml:space="preserve"> </w:t>
            </w:r>
          </w:p>
        </w:tc>
        <w:tc>
          <w:tcPr>
            <w:cnfStyle w:val="000010000000"/>
            <w:tcW w:w="4254" w:type="dxa"/>
          </w:tcPr>
          <w:p w:rsidR="003301BC" w:rsidRPr="00B57044" w:rsidRDefault="003301BC" w:rsidP="00FA49A9">
            <w:pPr>
              <w:rPr>
                <w:rStyle w:val="CommentReference"/>
              </w:rPr>
            </w:pPr>
          </w:p>
        </w:tc>
      </w:tr>
      <w:tr w:rsidR="003301BC" w:rsidRPr="00F17908">
        <w:trPr>
          <w:cnfStyle w:val="000000100000"/>
        </w:trPr>
        <w:tc>
          <w:tcPr>
            <w:cnfStyle w:val="001000000000"/>
            <w:tcW w:w="4338" w:type="dxa"/>
          </w:tcPr>
          <w:p w:rsidR="003301BC" w:rsidRPr="00B63264" w:rsidRDefault="003301BC" w:rsidP="00FD3EED">
            <w:pPr>
              <w:rPr>
                <w:b w:val="0"/>
              </w:rPr>
            </w:pPr>
            <w:r>
              <w:rPr>
                <w:b w:val="0"/>
              </w:rPr>
              <w:t xml:space="preserve">Remember back in the Observation lesson when </w:t>
            </w:r>
            <w:r w:rsidRPr="003E76E8">
              <w:rPr>
                <w:b w:val="0"/>
              </w:rPr>
              <w:t>we</w:t>
            </w:r>
            <w:r>
              <w:rPr>
                <w:b w:val="0"/>
              </w:rPr>
              <w:t xml:space="preserve"> said you need to analyze your log? </w:t>
            </w:r>
            <w:r w:rsidR="003E76E8">
              <w:rPr>
                <w:b w:val="0"/>
              </w:rPr>
              <w:t>T</w:t>
            </w:r>
            <w:r>
              <w:rPr>
                <w:b w:val="0"/>
              </w:rPr>
              <w:t>hat</w:t>
            </w:r>
            <w:r w:rsidR="00FD3EED">
              <w:rPr>
                <w:b w:val="0"/>
              </w:rPr>
              <w:t xml:space="preserve"> </w:t>
            </w:r>
            <w:r>
              <w:rPr>
                <w:b w:val="0"/>
              </w:rPr>
              <w:t>mean</w:t>
            </w:r>
            <w:r w:rsidR="00910A38">
              <w:rPr>
                <w:b w:val="0"/>
              </w:rPr>
              <w:t>s</w:t>
            </w:r>
            <w:r w:rsidR="00FD3EED">
              <w:rPr>
                <w:b w:val="0"/>
              </w:rPr>
              <w:t xml:space="preserve"> you need to</w:t>
            </w:r>
            <w:r>
              <w:rPr>
                <w:b w:val="0"/>
              </w:rPr>
              <w:t xml:space="preserve"> determin</w:t>
            </w:r>
            <w:r w:rsidR="00FD3EED">
              <w:rPr>
                <w:b w:val="0"/>
              </w:rPr>
              <w:t>e</w:t>
            </w:r>
            <w:r>
              <w:rPr>
                <w:b w:val="0"/>
              </w:rPr>
              <w:t xml:space="preserve"> what the major steps or chunks are, as well highlight the delays in yellow, improvement opportunities in red, and positive features in green.</w:t>
            </w:r>
            <w:r w:rsidRPr="00E14B60">
              <w:rPr>
                <w:b w:val="0"/>
              </w:rPr>
              <w:t xml:space="preserve"> Once you have</w:t>
            </w:r>
            <w:r>
              <w:rPr>
                <w:b w:val="0"/>
              </w:rPr>
              <w:t xml:space="preserve"> analyzed your</w:t>
            </w:r>
            <w:r w:rsidRPr="00E14B60">
              <w:rPr>
                <w:b w:val="0"/>
              </w:rPr>
              <w:t xml:space="preserve"> observ</w:t>
            </w:r>
            <w:r>
              <w:rPr>
                <w:b w:val="0"/>
              </w:rPr>
              <w:t>ation</w:t>
            </w:r>
            <w:r w:rsidR="00910A38">
              <w:rPr>
                <w:b w:val="0"/>
              </w:rPr>
              <w:t xml:space="preserve"> logs</w:t>
            </w:r>
            <w:r w:rsidRPr="00E14B60">
              <w:rPr>
                <w:b w:val="0"/>
              </w:rPr>
              <w:t>, you can translate your notes into a process map.</w:t>
            </w:r>
          </w:p>
        </w:tc>
        <w:tc>
          <w:tcPr>
            <w:cnfStyle w:val="000010000000"/>
            <w:tcW w:w="2070" w:type="dxa"/>
          </w:tcPr>
          <w:p w:rsidR="003301BC" w:rsidRPr="00F32225" w:rsidRDefault="003301BC" w:rsidP="00830F6C">
            <w:r w:rsidRPr="00276CCA">
              <w:t>~analyze observation logs</w:t>
            </w:r>
          </w:p>
        </w:tc>
        <w:tc>
          <w:tcPr>
            <w:tcW w:w="3666" w:type="dxa"/>
          </w:tcPr>
          <w:p w:rsidR="003301BC" w:rsidRDefault="003301BC" w:rsidP="00FA49A9">
            <w:pPr>
              <w:cnfStyle w:val="000000100000"/>
              <w:rPr>
                <w:i/>
                <w:noProof/>
                <w:sz w:val="18"/>
              </w:rPr>
            </w:pPr>
            <w:r w:rsidRPr="007754BC">
              <w:rPr>
                <w:i/>
                <w:noProof/>
                <w:sz w:val="18"/>
              </w:rPr>
              <w:t>sections are “chunked” when mentioned in narration; highlights also fade on when mentioned in narration.</w:t>
            </w:r>
          </w:p>
          <w:p w:rsidR="003301BC" w:rsidRPr="007754BC" w:rsidRDefault="003301BC" w:rsidP="00FA49A9">
            <w:pPr>
              <w:cnfStyle w:val="000000100000"/>
              <w:rPr>
                <w:i/>
                <w:noProof/>
                <w:sz w:val="18"/>
              </w:rPr>
            </w:pPr>
            <w:r>
              <w:rPr>
                <w:noProof/>
              </w:rPr>
              <w:drawing>
                <wp:inline distT="0" distB="0" distL="0" distR="0">
                  <wp:extent cx="2020824" cy="1517904"/>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627" r="12627"/>
                          <a:stretch/>
                        </pic:blipFill>
                        <pic:spPr bwMode="auto">
                          <a:xfrm>
                            <a:off x="0" y="0"/>
                            <a:ext cx="2020824" cy="1517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3301BC" w:rsidRDefault="003301BC" w:rsidP="00FA49A9">
            <w:pPr>
              <w:cnfStyle w:val="000000100000"/>
              <w:rPr>
                <w:noProof/>
              </w:rPr>
            </w:pPr>
          </w:p>
        </w:tc>
        <w:tc>
          <w:tcPr>
            <w:cnfStyle w:val="000010000000"/>
            <w:tcW w:w="4254" w:type="dxa"/>
          </w:tcPr>
          <w:p w:rsidR="003301BC" w:rsidRPr="007754BC" w:rsidRDefault="003301BC" w:rsidP="00FA49A9">
            <w:pPr>
              <w:rPr>
                <w:i/>
                <w:noProof/>
                <w:sz w:val="18"/>
              </w:rPr>
            </w:pPr>
          </w:p>
        </w:tc>
      </w:tr>
      <w:tr w:rsidR="003301BC" w:rsidRPr="00F17908">
        <w:tc>
          <w:tcPr>
            <w:cnfStyle w:val="001000000000"/>
            <w:tcW w:w="4338" w:type="dxa"/>
          </w:tcPr>
          <w:p w:rsidR="003301BC" w:rsidRPr="00E14B60" w:rsidRDefault="003301BC" w:rsidP="00E14B60">
            <w:r w:rsidRPr="00E14B60">
              <w:t>Step 2: Work with a</w:t>
            </w:r>
            <w:r>
              <w:t xml:space="preserve"> team.</w:t>
            </w:r>
          </w:p>
          <w:p w:rsidR="003301BC" w:rsidRPr="00F17908" w:rsidRDefault="003301BC" w:rsidP="00E14B60">
            <w:pPr>
              <w:rPr>
                <w:b w:val="0"/>
              </w:rPr>
            </w:pPr>
            <w:r w:rsidRPr="00E14B60">
              <w:rPr>
                <w:b w:val="0"/>
              </w:rPr>
              <w:t>As you begin to map out your work, you and your improvement team will want to be sure to solicit the help of staff who actually work within the process. This corresponds to the Rule of Work Improvement, discussed in the Rules in Use lesson. Including the people impacted by the prob</w:t>
            </w:r>
            <w:r>
              <w:rPr>
                <w:b w:val="0"/>
              </w:rPr>
              <w:t xml:space="preserve">lem will help you in two ways: </w:t>
            </w:r>
          </w:p>
        </w:tc>
        <w:tc>
          <w:tcPr>
            <w:cnfStyle w:val="000010000000"/>
            <w:tcW w:w="2070" w:type="dxa"/>
          </w:tcPr>
          <w:p w:rsidR="003301BC" w:rsidRPr="00F17908" w:rsidRDefault="003301BC" w:rsidP="00A5776A">
            <w:r>
              <w:t>2.Work with a team</w:t>
            </w:r>
          </w:p>
        </w:tc>
        <w:tc>
          <w:tcPr>
            <w:tcW w:w="3666" w:type="dxa"/>
          </w:tcPr>
          <w:p w:rsidR="003301BC" w:rsidRDefault="003301BC" w:rsidP="00FA49A9">
            <w:pPr>
              <w:cnfStyle w:val="000000000000"/>
              <w:rPr>
                <w:i/>
                <w:noProof/>
                <w:sz w:val="18"/>
              </w:rPr>
            </w:pPr>
            <w:r w:rsidRPr="00A948FA">
              <w:rPr>
                <w:i/>
                <w:noProof/>
                <w:sz w:val="18"/>
              </w:rPr>
              <w:t>This image</w:t>
            </w:r>
            <w:r>
              <w:rPr>
                <w:i/>
                <w:noProof/>
                <w:sz w:val="18"/>
              </w:rPr>
              <w:t xml:space="preserve"> below replaces the ob log above</w:t>
            </w:r>
            <w:r w:rsidRPr="00A948FA">
              <w:rPr>
                <w:i/>
                <w:noProof/>
                <w:sz w:val="18"/>
              </w:rPr>
              <w:t>.</w:t>
            </w:r>
          </w:p>
          <w:p w:rsidR="003301BC" w:rsidRPr="00A948FA" w:rsidRDefault="003301BC" w:rsidP="00FA49A9">
            <w:pPr>
              <w:cnfStyle w:val="000000000000"/>
              <w:rPr>
                <w:i/>
              </w:rPr>
            </w:pPr>
            <w:r>
              <w:rPr>
                <w:noProof/>
              </w:rPr>
              <w:drawing>
                <wp:inline distT="0" distB="0" distL="0" distR="0">
                  <wp:extent cx="2032339" cy="1351966"/>
                  <wp:effectExtent l="0" t="0" r="6350" b="635"/>
                  <wp:docPr id="25" name="Picture 25" descr="C:\Users\daniel\Documents\Current ID contracts\Mapping\Images\RIU images\iStock_000011136374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ocuments\Current ID contracts\Mapping\Images\RIU images\iStock_000011136374Medium.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033167" cy="1352517"/>
                          </a:xfrm>
                          <a:prstGeom prst="rect">
                            <a:avLst/>
                          </a:prstGeom>
                          <a:noFill/>
                          <a:ln>
                            <a:noFill/>
                          </a:ln>
                        </pic:spPr>
                      </pic:pic>
                    </a:graphicData>
                  </a:graphic>
                </wp:inline>
              </w:drawing>
            </w:r>
          </w:p>
        </w:tc>
        <w:tc>
          <w:tcPr>
            <w:cnfStyle w:val="000010000000"/>
            <w:tcW w:w="4254" w:type="dxa"/>
          </w:tcPr>
          <w:p w:rsidR="003301BC" w:rsidRPr="00A948FA" w:rsidRDefault="003301BC" w:rsidP="00FA49A9">
            <w:pPr>
              <w:rPr>
                <w:i/>
                <w:noProof/>
                <w:sz w:val="18"/>
              </w:rPr>
            </w:pPr>
          </w:p>
        </w:tc>
      </w:tr>
      <w:tr w:rsidR="003301BC" w:rsidRPr="00F17908">
        <w:trPr>
          <w:cnfStyle w:val="000000100000"/>
        </w:trPr>
        <w:tc>
          <w:tcPr>
            <w:cnfStyle w:val="001000000000"/>
            <w:tcW w:w="4338" w:type="dxa"/>
          </w:tcPr>
          <w:p w:rsidR="003301BC" w:rsidRPr="00F17908" w:rsidRDefault="003301BC" w:rsidP="00910A38">
            <w:pPr>
              <w:rPr>
                <w:b w:val="0"/>
              </w:rPr>
            </w:pPr>
            <w:r w:rsidRPr="00E14B60">
              <w:rPr>
                <w:b w:val="0"/>
              </w:rPr>
              <w:t xml:space="preserve">First, </w:t>
            </w:r>
            <w:proofErr w:type="gramStart"/>
            <w:r w:rsidRPr="00E14B60">
              <w:rPr>
                <w:b w:val="0"/>
              </w:rPr>
              <w:t>staff</w:t>
            </w:r>
            <w:r w:rsidR="00910A38">
              <w:rPr>
                <w:b w:val="0"/>
              </w:rPr>
              <w:t xml:space="preserve"> are</w:t>
            </w:r>
            <w:proofErr w:type="gramEnd"/>
            <w:r w:rsidR="00910A38">
              <w:rPr>
                <w:b w:val="0"/>
              </w:rPr>
              <w:t xml:space="preserve"> more likely</w:t>
            </w:r>
            <w:r w:rsidRPr="00E14B60">
              <w:rPr>
                <w:b w:val="0"/>
              </w:rPr>
              <w:t xml:space="preserve"> to support improvements</w:t>
            </w:r>
            <w:r w:rsidR="00910A38">
              <w:rPr>
                <w:b w:val="0"/>
              </w:rPr>
              <w:t xml:space="preserve"> if</w:t>
            </w:r>
            <w:r w:rsidRPr="00E14B60">
              <w:rPr>
                <w:b w:val="0"/>
              </w:rPr>
              <w:t xml:space="preserve"> they are involved in the </w:t>
            </w:r>
            <w:r w:rsidR="00910A38">
              <w:rPr>
                <w:b w:val="0"/>
              </w:rPr>
              <w:t>improvement</w:t>
            </w:r>
            <w:r w:rsidR="00910A38" w:rsidRPr="00E14B60">
              <w:rPr>
                <w:b w:val="0"/>
              </w:rPr>
              <w:t xml:space="preserve"> </w:t>
            </w:r>
            <w:r w:rsidRPr="00E14B60">
              <w:rPr>
                <w:b w:val="0"/>
              </w:rPr>
              <w:t>process; and second, the map will be more accurate because the information you use to draw the map includes the firsthand knowledge of those who actually do the work.</w:t>
            </w:r>
          </w:p>
        </w:tc>
        <w:tc>
          <w:tcPr>
            <w:cnfStyle w:val="000010000000"/>
            <w:tcW w:w="2070" w:type="dxa"/>
          </w:tcPr>
          <w:p w:rsidR="003301BC" w:rsidRDefault="003301BC" w:rsidP="00FA49A9">
            <w:pPr>
              <w:rPr>
                <w:sz w:val="18"/>
              </w:rPr>
            </w:pPr>
            <w:r w:rsidRPr="00A948FA">
              <w:rPr>
                <w:i/>
                <w:sz w:val="18"/>
              </w:rPr>
              <w:t>(sub-bullet under 2 above) –</w:t>
            </w:r>
            <w:r w:rsidRPr="00A948FA">
              <w:rPr>
                <w:sz w:val="18"/>
              </w:rPr>
              <w:t xml:space="preserve"> </w:t>
            </w:r>
          </w:p>
          <w:p w:rsidR="003301BC" w:rsidRDefault="003301BC" w:rsidP="00FA49A9">
            <w:r w:rsidRPr="00FD3EED">
              <w:t>~</w:t>
            </w:r>
            <w:r w:rsidRPr="00FD3EED">
              <w:rPr>
                <w:sz w:val="28"/>
              </w:rPr>
              <w:t xml:space="preserve"> </w:t>
            </w:r>
            <w:r>
              <w:t>staff</w:t>
            </w:r>
            <w:r w:rsidR="00FD3EED">
              <w:t xml:space="preserve"> support</w:t>
            </w:r>
          </w:p>
          <w:p w:rsidR="003301BC" w:rsidRPr="00F17908" w:rsidRDefault="003301BC" w:rsidP="00923E32">
            <w:r>
              <w:t>~</w:t>
            </w:r>
            <w:r w:rsidR="00FD3EED">
              <w:t xml:space="preserve"> </w:t>
            </w:r>
            <w:r>
              <w:t>makes map more accurate</w:t>
            </w:r>
          </w:p>
        </w:tc>
        <w:tc>
          <w:tcPr>
            <w:tcW w:w="3666" w:type="dxa"/>
          </w:tcPr>
          <w:p w:rsidR="003301BC" w:rsidRPr="00F17908" w:rsidRDefault="003301BC" w:rsidP="00FA49A9">
            <w:pPr>
              <w:cnfStyle w:val="000000100000"/>
            </w:pPr>
            <w:r>
              <w:rPr>
                <w:noProof/>
              </w:rPr>
              <w:drawing>
                <wp:inline distT="0" distB="0" distL="0" distR="0">
                  <wp:extent cx="2002705" cy="1333773"/>
                  <wp:effectExtent l="0" t="0" r="0" b="0"/>
                  <wp:docPr id="26" name="Picture 26" descr="C:\Users\daniel\Documents\Current ID contracts\Mapping\Images\RIU images\iStock_000011671302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ocuments\Current ID contracts\Mapping\Images\RIU images\iStock_000011671302Medium.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003876" cy="1334553"/>
                          </a:xfrm>
                          <a:prstGeom prst="rect">
                            <a:avLst/>
                          </a:prstGeom>
                          <a:noFill/>
                          <a:ln>
                            <a:noFill/>
                          </a:ln>
                        </pic:spPr>
                      </pic:pic>
                    </a:graphicData>
                  </a:graphic>
                </wp:inline>
              </w:drawing>
            </w:r>
          </w:p>
        </w:tc>
        <w:tc>
          <w:tcPr>
            <w:cnfStyle w:val="000010000000"/>
            <w:tcW w:w="4254" w:type="dxa"/>
          </w:tcPr>
          <w:p w:rsidR="003301BC" w:rsidRDefault="003301BC" w:rsidP="00FA49A9">
            <w:pPr>
              <w:rPr>
                <w:noProof/>
              </w:rPr>
            </w:pPr>
          </w:p>
        </w:tc>
      </w:tr>
      <w:tr w:rsidR="003301BC" w:rsidRPr="00F17908">
        <w:tc>
          <w:tcPr>
            <w:cnfStyle w:val="001000000000"/>
            <w:tcW w:w="4338" w:type="dxa"/>
          </w:tcPr>
          <w:p w:rsidR="003301BC" w:rsidRPr="00A948FA" w:rsidRDefault="003301BC" w:rsidP="00E14B60">
            <w:r w:rsidRPr="00A948FA">
              <w:t>Step 3: Include the process title, date, and author at the top of map.</w:t>
            </w:r>
          </w:p>
          <w:p w:rsidR="003301BC" w:rsidRPr="00A948FA" w:rsidRDefault="003301BC" w:rsidP="00E14B60">
            <w:pPr>
              <w:rPr>
                <w:b w:val="0"/>
              </w:rPr>
            </w:pPr>
            <w:r w:rsidRPr="00A948FA">
              <w:rPr>
                <w:b w:val="0"/>
              </w:rPr>
              <w:t>This helps other staff know what process is being mapped and whom they can go to with questions or suggestions.</w:t>
            </w:r>
          </w:p>
          <w:p w:rsidR="003301BC" w:rsidRPr="00A948FA" w:rsidRDefault="003301BC" w:rsidP="00E14B60">
            <w:pPr>
              <w:rPr>
                <w:b w:val="0"/>
              </w:rPr>
            </w:pPr>
          </w:p>
          <w:p w:rsidR="003301BC" w:rsidRPr="00A948FA" w:rsidRDefault="003301BC" w:rsidP="00E14B60">
            <w:pPr>
              <w:rPr>
                <w:b w:val="0"/>
              </w:rPr>
            </w:pPr>
          </w:p>
          <w:p w:rsidR="003301BC" w:rsidRPr="00A948FA" w:rsidRDefault="003301BC" w:rsidP="00E14B60">
            <w:pPr>
              <w:rPr>
                <w:b w:val="0"/>
              </w:rPr>
            </w:pPr>
          </w:p>
        </w:tc>
        <w:tc>
          <w:tcPr>
            <w:cnfStyle w:val="000010000000"/>
            <w:tcW w:w="2070" w:type="dxa"/>
          </w:tcPr>
          <w:p w:rsidR="003301BC" w:rsidRPr="00F17908" w:rsidRDefault="003301BC" w:rsidP="00A5776A">
            <w:r>
              <w:t>3.Include title, date, author</w:t>
            </w:r>
          </w:p>
        </w:tc>
        <w:tc>
          <w:tcPr>
            <w:tcW w:w="3666" w:type="dxa"/>
          </w:tcPr>
          <w:p w:rsidR="003301BC" w:rsidRDefault="003301BC" w:rsidP="00FA49A9">
            <w:pPr>
              <w:cnfStyle w:val="000000000000"/>
              <w:rPr>
                <w:i/>
                <w:color w:val="C00000"/>
                <w:sz w:val="18"/>
              </w:rPr>
            </w:pPr>
            <w:r w:rsidRPr="003B59D0">
              <w:rPr>
                <w:i/>
                <w:color w:val="C00000"/>
                <w:sz w:val="18"/>
              </w:rPr>
              <w:t>From this point till the end of the slide, we are building bit by bit the image below.</w:t>
            </w:r>
          </w:p>
          <w:p w:rsidR="003301BC" w:rsidRPr="003B59D0" w:rsidRDefault="003301BC" w:rsidP="00FA49A9">
            <w:pPr>
              <w:cnfStyle w:val="000000000000"/>
              <w:rPr>
                <w:i/>
                <w:color w:val="C00000"/>
                <w:sz w:val="18"/>
              </w:rPr>
            </w:pPr>
            <w:r w:rsidRPr="00A03A0A">
              <w:rPr>
                <w:i/>
                <w:sz w:val="18"/>
              </w:rPr>
              <w:t>White background box appears as does Title, Date, and Author when mentioned in narration</w:t>
            </w:r>
          </w:p>
          <w:p w:rsidR="003301BC" w:rsidRPr="00F17908" w:rsidRDefault="003301BC" w:rsidP="00FA49A9">
            <w:pPr>
              <w:cnfStyle w:val="000000000000"/>
            </w:pPr>
            <w:r>
              <w:rPr>
                <w:noProof/>
              </w:rPr>
              <w:drawing>
                <wp:inline distT="0" distB="0" distL="0" distR="0">
                  <wp:extent cx="2189386" cy="164367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90355" cy="1644404"/>
                          </a:xfrm>
                          <a:prstGeom prst="rect">
                            <a:avLst/>
                          </a:prstGeom>
                        </pic:spPr>
                      </pic:pic>
                    </a:graphicData>
                  </a:graphic>
                </wp:inline>
              </w:drawing>
            </w:r>
          </w:p>
        </w:tc>
        <w:tc>
          <w:tcPr>
            <w:cnfStyle w:val="000010000000"/>
            <w:tcW w:w="4254" w:type="dxa"/>
          </w:tcPr>
          <w:p w:rsidR="003301BC" w:rsidRPr="003B59D0" w:rsidRDefault="003301BC" w:rsidP="00FA49A9">
            <w:pPr>
              <w:rPr>
                <w:i/>
                <w:color w:val="C00000"/>
                <w:sz w:val="18"/>
              </w:rPr>
            </w:pPr>
          </w:p>
        </w:tc>
      </w:tr>
      <w:tr w:rsidR="003301BC" w:rsidRPr="00F17908">
        <w:trPr>
          <w:cnfStyle w:val="000000100000"/>
        </w:trPr>
        <w:tc>
          <w:tcPr>
            <w:cnfStyle w:val="001000000000"/>
            <w:tcW w:w="4338" w:type="dxa"/>
          </w:tcPr>
          <w:p w:rsidR="003301BC" w:rsidRPr="00A948FA" w:rsidRDefault="003301BC" w:rsidP="00E14B60">
            <w:r w:rsidRPr="00A948FA">
              <w:t>Step 4: Identify the major steps of the process and the specific activities within each step.</w:t>
            </w:r>
          </w:p>
          <w:p w:rsidR="003301BC" w:rsidRPr="00A948FA" w:rsidRDefault="003301BC" w:rsidP="00ED7594">
            <w:pPr>
              <w:rPr>
                <w:b w:val="0"/>
              </w:rPr>
            </w:pPr>
            <w:r w:rsidRPr="00A948FA">
              <w:rPr>
                <w:b w:val="0"/>
              </w:rPr>
              <w:t>Identify the perspective</w:t>
            </w:r>
            <w:r>
              <w:rPr>
                <w:b w:val="0"/>
              </w:rPr>
              <w:t xml:space="preserve"> from which the map is drawn. </w:t>
            </w:r>
            <w:r w:rsidRPr="00A948FA">
              <w:rPr>
                <w:b w:val="0"/>
              </w:rPr>
              <w:t>A map should always reflect the perspective of the customer, which is typically the patient in healthcare.  So we begin by placing a figure representing the patient at the beginning of the map</w:t>
            </w:r>
            <w:r>
              <w:rPr>
                <w:b w:val="0"/>
              </w:rPr>
              <w:t xml:space="preserve"> to represent the patient requesting the service and then at the end </w:t>
            </w:r>
            <w:r w:rsidRPr="00A948FA">
              <w:rPr>
                <w:b w:val="0"/>
              </w:rPr>
              <w:t>of the map</w:t>
            </w:r>
            <w:r>
              <w:rPr>
                <w:b w:val="0"/>
              </w:rPr>
              <w:t xml:space="preserve"> to represent the patient receiving the requested service</w:t>
            </w:r>
            <w:r w:rsidRPr="00A948FA">
              <w:rPr>
                <w:b w:val="0"/>
              </w:rPr>
              <w:t>.</w:t>
            </w:r>
          </w:p>
        </w:tc>
        <w:tc>
          <w:tcPr>
            <w:cnfStyle w:val="000010000000"/>
            <w:tcW w:w="2070" w:type="dxa"/>
          </w:tcPr>
          <w:p w:rsidR="003301BC" w:rsidRPr="00F17908" w:rsidRDefault="003301BC" w:rsidP="00C5350D">
            <w:r>
              <w:t>4.Id</w:t>
            </w:r>
            <w:r w:rsidR="00FD3EED">
              <w:t>entify major steps &amp; activities</w:t>
            </w:r>
          </w:p>
        </w:tc>
        <w:tc>
          <w:tcPr>
            <w:tcW w:w="3666" w:type="dxa"/>
          </w:tcPr>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Default="003301BC" w:rsidP="00FA49A9">
            <w:pPr>
              <w:cnfStyle w:val="000000100000"/>
              <w:rPr>
                <w:i/>
                <w:sz w:val="18"/>
              </w:rPr>
            </w:pPr>
          </w:p>
          <w:p w:rsidR="003301BC" w:rsidRPr="003B59D0" w:rsidRDefault="003301BC" w:rsidP="00FA49A9">
            <w:pPr>
              <w:cnfStyle w:val="000000100000"/>
              <w:rPr>
                <w:i/>
              </w:rPr>
            </w:pPr>
            <w:r>
              <w:rPr>
                <w:i/>
                <w:sz w:val="18"/>
              </w:rPr>
              <w:t>Symbol of patient fades on at beginning &amp; end of process</w:t>
            </w:r>
          </w:p>
        </w:tc>
        <w:tc>
          <w:tcPr>
            <w:cnfStyle w:val="000010000000"/>
            <w:tcW w:w="4254" w:type="dxa"/>
          </w:tcPr>
          <w:p w:rsidR="003301BC" w:rsidRDefault="003301BC" w:rsidP="00FA49A9">
            <w:pPr>
              <w:rPr>
                <w:i/>
                <w:sz w:val="18"/>
              </w:rPr>
            </w:pPr>
          </w:p>
        </w:tc>
      </w:tr>
      <w:tr w:rsidR="003301BC" w:rsidRPr="00F17908">
        <w:tc>
          <w:tcPr>
            <w:cnfStyle w:val="001000000000"/>
            <w:tcW w:w="4338" w:type="dxa"/>
          </w:tcPr>
          <w:p w:rsidR="003301BC" w:rsidRPr="00A948FA" w:rsidRDefault="003301BC" w:rsidP="00BD2D20">
            <w:pPr>
              <w:rPr>
                <w:b w:val="0"/>
              </w:rPr>
            </w:pPr>
            <w:r w:rsidRPr="00A948FA">
              <w:rPr>
                <w:b w:val="0"/>
              </w:rPr>
              <w:t xml:space="preserve">Then the major “chunks” or components of work are denoted by boxes </w:t>
            </w:r>
            <w:r>
              <w:rPr>
                <w:b w:val="0"/>
              </w:rPr>
              <w:t>lined up</w:t>
            </w:r>
            <w:r w:rsidRPr="00A948FA">
              <w:rPr>
                <w:b w:val="0"/>
              </w:rPr>
              <w:t xml:space="preserve"> from left to right. Each box lists the specific activities that occur for that process step and the roles of the people involved.</w:t>
            </w:r>
          </w:p>
        </w:tc>
        <w:tc>
          <w:tcPr>
            <w:cnfStyle w:val="000010000000"/>
            <w:tcW w:w="2070" w:type="dxa"/>
          </w:tcPr>
          <w:p w:rsidR="003301BC" w:rsidRPr="00F17908" w:rsidRDefault="003301BC" w:rsidP="00FA49A9"/>
        </w:tc>
        <w:tc>
          <w:tcPr>
            <w:tcW w:w="3666" w:type="dxa"/>
          </w:tcPr>
          <w:p w:rsidR="003301BC" w:rsidRDefault="003301BC" w:rsidP="003B59D0">
            <w:pPr>
              <w:cnfStyle w:val="000000000000"/>
              <w:rPr>
                <w:i/>
                <w:sz w:val="18"/>
              </w:rPr>
            </w:pPr>
            <w:r w:rsidRPr="003B59D0">
              <w:rPr>
                <w:i/>
                <w:sz w:val="18"/>
              </w:rPr>
              <w:t>Boxes for Steps 1,2,3</w:t>
            </w:r>
            <w:r>
              <w:rPr>
                <w:i/>
                <w:sz w:val="18"/>
              </w:rPr>
              <w:t xml:space="preserve"> with arrows</w:t>
            </w:r>
            <w:r w:rsidRPr="003B59D0">
              <w:rPr>
                <w:i/>
                <w:sz w:val="18"/>
              </w:rPr>
              <w:t xml:space="preserve"> fade on</w:t>
            </w:r>
            <w:r>
              <w:rPr>
                <w:i/>
                <w:sz w:val="18"/>
              </w:rPr>
              <w:t xml:space="preserve"> in quick succession</w:t>
            </w:r>
          </w:p>
          <w:p w:rsidR="003301BC" w:rsidRDefault="003301BC" w:rsidP="003B59D0">
            <w:pPr>
              <w:cnfStyle w:val="000000000000"/>
              <w:rPr>
                <w:i/>
                <w:sz w:val="18"/>
              </w:rPr>
            </w:pPr>
          </w:p>
          <w:p w:rsidR="003301BC" w:rsidRDefault="003301BC" w:rsidP="003B59D0">
            <w:pPr>
              <w:cnfStyle w:val="000000000000"/>
              <w:rPr>
                <w:i/>
                <w:sz w:val="18"/>
              </w:rPr>
            </w:pPr>
            <w:r>
              <w:rPr>
                <w:i/>
                <w:sz w:val="18"/>
              </w:rPr>
              <w:t>Activities w/in all boxes appear all at once w/ “Each box lists the specific activities …”</w:t>
            </w:r>
          </w:p>
          <w:p w:rsidR="003301BC" w:rsidRPr="00F17908" w:rsidRDefault="003301BC" w:rsidP="00FA49A9">
            <w:pPr>
              <w:cnfStyle w:val="000000000000"/>
            </w:pPr>
          </w:p>
        </w:tc>
        <w:tc>
          <w:tcPr>
            <w:cnfStyle w:val="000010000000"/>
            <w:tcW w:w="4254" w:type="dxa"/>
          </w:tcPr>
          <w:p w:rsidR="003301BC" w:rsidRPr="003B59D0" w:rsidRDefault="003301BC" w:rsidP="003B59D0">
            <w:pPr>
              <w:rPr>
                <w:i/>
                <w:sz w:val="18"/>
              </w:rPr>
            </w:pPr>
          </w:p>
        </w:tc>
      </w:tr>
      <w:tr w:rsidR="003301BC" w:rsidRPr="00F17908">
        <w:trPr>
          <w:cnfStyle w:val="000000100000"/>
        </w:trPr>
        <w:tc>
          <w:tcPr>
            <w:cnfStyle w:val="001000000000"/>
            <w:tcW w:w="4338" w:type="dxa"/>
          </w:tcPr>
          <w:p w:rsidR="003301BC" w:rsidRPr="00A948FA" w:rsidRDefault="003301BC" w:rsidP="00FA49A9">
            <w:pPr>
              <w:rPr>
                <w:b w:val="0"/>
              </w:rPr>
            </w:pPr>
            <w:r w:rsidRPr="00A948FA">
              <w:rPr>
                <w:b w:val="0"/>
              </w:rPr>
              <w:t>If you’re wondering about the arrows, they represent the direction of workflow. You want to have ONE arrow pointing to and ONE arrow pointing from each activity. If you have multiple arrows originating from or connecting to an activity, that step violates the Pathways Rule of Work Design, which states the pathway should be highly specified, predefined, direct, and void of loops or forks.</w:t>
            </w:r>
          </w:p>
        </w:tc>
        <w:tc>
          <w:tcPr>
            <w:cnfStyle w:val="000010000000"/>
            <w:tcW w:w="2070" w:type="dxa"/>
          </w:tcPr>
          <w:p w:rsidR="003301BC" w:rsidRPr="00F17908" w:rsidRDefault="003301BC" w:rsidP="00FA49A9"/>
        </w:tc>
        <w:tc>
          <w:tcPr>
            <w:tcW w:w="3666" w:type="dxa"/>
          </w:tcPr>
          <w:p w:rsidR="003301BC" w:rsidRPr="00A5776A" w:rsidRDefault="003301BC" w:rsidP="00FA49A9">
            <w:pPr>
              <w:cnfStyle w:val="000000100000"/>
              <w:rPr>
                <w:i/>
              </w:rPr>
            </w:pPr>
            <w:r w:rsidRPr="00A5776A">
              <w:rPr>
                <w:i/>
                <w:sz w:val="18"/>
              </w:rPr>
              <w:t>Arrow</w:t>
            </w:r>
            <w:r>
              <w:rPr>
                <w:i/>
                <w:sz w:val="18"/>
              </w:rPr>
              <w:t>s</w:t>
            </w:r>
            <w:r w:rsidRPr="00A5776A">
              <w:rPr>
                <w:i/>
                <w:sz w:val="18"/>
              </w:rPr>
              <w:t xml:space="preserve"> pulse twice when mentioned</w:t>
            </w:r>
            <w:r>
              <w:rPr>
                <w:i/>
                <w:sz w:val="18"/>
              </w:rPr>
              <w:t xml:space="preserve"> first time</w:t>
            </w:r>
            <w:r w:rsidRPr="00A5776A">
              <w:rPr>
                <w:i/>
                <w:sz w:val="18"/>
              </w:rPr>
              <w:t xml:space="preserve"> in narration.</w:t>
            </w:r>
          </w:p>
        </w:tc>
        <w:tc>
          <w:tcPr>
            <w:cnfStyle w:val="000010000000"/>
            <w:tcW w:w="4254" w:type="dxa"/>
          </w:tcPr>
          <w:p w:rsidR="003301BC" w:rsidRPr="00A5776A" w:rsidRDefault="003301BC" w:rsidP="00FA49A9">
            <w:pPr>
              <w:rPr>
                <w:i/>
                <w:sz w:val="18"/>
              </w:rPr>
            </w:pPr>
          </w:p>
        </w:tc>
      </w:tr>
      <w:tr w:rsidR="003301BC" w:rsidRPr="00F17908">
        <w:tc>
          <w:tcPr>
            <w:cnfStyle w:val="001000000000"/>
            <w:tcW w:w="4338" w:type="dxa"/>
          </w:tcPr>
          <w:p w:rsidR="003301BC" w:rsidRPr="00A948FA" w:rsidRDefault="003301BC" w:rsidP="00AE5F89">
            <w:pPr>
              <w:rPr>
                <w:b w:val="0"/>
              </w:rPr>
            </w:pPr>
            <w:r w:rsidRPr="00A948FA">
              <w:t>Step 5: Note improvement opportunities, positive features, and delays</w:t>
            </w:r>
            <w:r w:rsidRPr="00A948FA">
              <w:rPr>
                <w:b w:val="0"/>
              </w:rPr>
              <w:t>.</w:t>
            </w:r>
          </w:p>
          <w:p w:rsidR="003301BC" w:rsidRPr="00A948FA" w:rsidRDefault="003301BC" w:rsidP="00AE5F89">
            <w:pPr>
              <w:rPr>
                <w:b w:val="0"/>
              </w:rPr>
            </w:pPr>
            <w:r w:rsidRPr="00A948FA">
              <w:rPr>
                <w:b w:val="0"/>
              </w:rPr>
              <w:t>As we talked about before, a process map helps identify problems ― which we’ll call improvement opportunities.</w:t>
            </w:r>
          </w:p>
        </w:tc>
        <w:tc>
          <w:tcPr>
            <w:cnfStyle w:val="000010000000"/>
            <w:tcW w:w="2070" w:type="dxa"/>
          </w:tcPr>
          <w:p w:rsidR="003301BC" w:rsidRPr="00F17908" w:rsidRDefault="003301BC" w:rsidP="00A5776A">
            <w:r>
              <w:t>5.Note improvement opportunities, positive features &amp; delays</w:t>
            </w:r>
          </w:p>
        </w:tc>
        <w:tc>
          <w:tcPr>
            <w:tcW w:w="3666" w:type="dxa"/>
          </w:tcPr>
          <w:p w:rsidR="003301BC" w:rsidRPr="00A5776A" w:rsidRDefault="003301BC" w:rsidP="00FA49A9">
            <w:pPr>
              <w:cnfStyle w:val="000000000000"/>
              <w:rPr>
                <w:i/>
              </w:rPr>
            </w:pPr>
            <w:r w:rsidRPr="00A5776A">
              <w:rPr>
                <w:i/>
                <w:sz w:val="18"/>
              </w:rPr>
              <w:t>Improvement opportunities, positive features, and delays fade on</w:t>
            </w:r>
            <w:r>
              <w:rPr>
                <w:i/>
                <w:sz w:val="18"/>
              </w:rPr>
              <w:t>to the process map</w:t>
            </w:r>
            <w:r w:rsidRPr="00A5776A">
              <w:rPr>
                <w:i/>
                <w:sz w:val="18"/>
              </w:rPr>
              <w:t>.</w:t>
            </w:r>
          </w:p>
        </w:tc>
        <w:tc>
          <w:tcPr>
            <w:cnfStyle w:val="000010000000"/>
            <w:tcW w:w="4254" w:type="dxa"/>
          </w:tcPr>
          <w:p w:rsidR="003301BC" w:rsidRPr="00A5776A" w:rsidRDefault="003301BC" w:rsidP="00FA49A9">
            <w:pPr>
              <w:rPr>
                <w:i/>
                <w:sz w:val="18"/>
              </w:rPr>
            </w:pPr>
          </w:p>
        </w:tc>
      </w:tr>
      <w:tr w:rsidR="003301BC" w:rsidRPr="00F17908">
        <w:trPr>
          <w:cnfStyle w:val="000000100000"/>
        </w:trPr>
        <w:tc>
          <w:tcPr>
            <w:cnfStyle w:val="001000000000"/>
            <w:tcW w:w="4338" w:type="dxa"/>
          </w:tcPr>
          <w:p w:rsidR="003301BC" w:rsidRPr="00A948FA" w:rsidRDefault="003301BC" w:rsidP="00FD3EED">
            <w:pPr>
              <w:rPr>
                <w:b w:val="0"/>
              </w:rPr>
            </w:pPr>
            <w:r w:rsidRPr="00A948FA">
              <w:rPr>
                <w:b w:val="0"/>
              </w:rPr>
              <w:t xml:space="preserve">On your map, improvement opportunities are noted with red spiky clouds near the step where they occur in the process. This helps you quickly visualize where the improvement opportunities occur </w:t>
            </w:r>
            <w:r w:rsidR="00C5350D">
              <w:rPr>
                <w:b w:val="0"/>
              </w:rPr>
              <w:t xml:space="preserve">within the process </w:t>
            </w:r>
            <w:r w:rsidRPr="00A948FA">
              <w:rPr>
                <w:b w:val="0"/>
              </w:rPr>
              <w:t>and where</w:t>
            </w:r>
            <w:r w:rsidR="00A55B5D">
              <w:rPr>
                <w:b w:val="0"/>
              </w:rPr>
              <w:t xml:space="preserve"> </w:t>
            </w:r>
            <w:r w:rsidRPr="00A948FA">
              <w:rPr>
                <w:b w:val="0"/>
              </w:rPr>
              <w:t>to begin your improvements.</w:t>
            </w:r>
          </w:p>
        </w:tc>
        <w:tc>
          <w:tcPr>
            <w:cnfStyle w:val="000010000000"/>
            <w:tcW w:w="2070" w:type="dxa"/>
          </w:tcPr>
          <w:p w:rsidR="003301BC" w:rsidRPr="00F17908" w:rsidRDefault="003301BC" w:rsidP="00FA49A9"/>
        </w:tc>
        <w:tc>
          <w:tcPr>
            <w:tcW w:w="3666" w:type="dxa"/>
          </w:tcPr>
          <w:p w:rsidR="003301BC" w:rsidRPr="00820FFE" w:rsidRDefault="003301BC" w:rsidP="00FA49A9">
            <w:pPr>
              <w:cnfStyle w:val="000000100000"/>
              <w:rPr>
                <w:i/>
              </w:rPr>
            </w:pPr>
            <w:r w:rsidRPr="00820FFE">
              <w:rPr>
                <w:i/>
                <w:sz w:val="18"/>
              </w:rPr>
              <w:t>Improvement opportunity spiky cloud pulses twice when mentioned in narration.</w:t>
            </w:r>
          </w:p>
        </w:tc>
        <w:tc>
          <w:tcPr>
            <w:cnfStyle w:val="000010000000"/>
            <w:tcW w:w="4254" w:type="dxa"/>
          </w:tcPr>
          <w:p w:rsidR="003301BC" w:rsidRPr="00820FFE" w:rsidRDefault="003301BC" w:rsidP="00FA49A9">
            <w:pPr>
              <w:rPr>
                <w:i/>
                <w:sz w:val="18"/>
              </w:rPr>
            </w:pPr>
          </w:p>
        </w:tc>
      </w:tr>
      <w:tr w:rsidR="003301BC" w:rsidRPr="00F17908">
        <w:tc>
          <w:tcPr>
            <w:cnfStyle w:val="001000000000"/>
            <w:tcW w:w="4338" w:type="dxa"/>
          </w:tcPr>
          <w:p w:rsidR="003301BC" w:rsidRPr="00A948FA" w:rsidRDefault="003301BC" w:rsidP="00A55B5D">
            <w:pPr>
              <w:rPr>
                <w:b w:val="0"/>
              </w:rPr>
            </w:pPr>
            <w:r w:rsidRPr="00A948FA">
              <w:rPr>
                <w:b w:val="0"/>
              </w:rPr>
              <w:t xml:space="preserve">Remember, the purpose of drawing a process map is to know WHERE the </w:t>
            </w:r>
            <w:proofErr w:type="gramStart"/>
            <w:r w:rsidRPr="00A948FA">
              <w:rPr>
                <w:b w:val="0"/>
              </w:rPr>
              <w:t>improvement</w:t>
            </w:r>
            <w:proofErr w:type="gramEnd"/>
            <w:r w:rsidRPr="00A948FA">
              <w:rPr>
                <w:b w:val="0"/>
              </w:rPr>
              <w:t xml:space="preserve"> opportunities exist in your process, not WHAT the underlying </w:t>
            </w:r>
            <w:r w:rsidR="00A55B5D">
              <w:rPr>
                <w:b w:val="0"/>
              </w:rPr>
              <w:t>causes</w:t>
            </w:r>
            <w:r w:rsidR="00A55B5D" w:rsidRPr="00A948FA">
              <w:rPr>
                <w:b w:val="0"/>
              </w:rPr>
              <w:t xml:space="preserve"> </w:t>
            </w:r>
            <w:r w:rsidRPr="00A948FA">
              <w:rPr>
                <w:b w:val="0"/>
              </w:rPr>
              <w:t xml:space="preserve">are. Determining </w:t>
            </w:r>
            <w:r w:rsidR="00A55B5D">
              <w:rPr>
                <w:b w:val="0"/>
              </w:rPr>
              <w:t>the cause of</w:t>
            </w:r>
            <w:r w:rsidR="00A55B5D" w:rsidRPr="00A948FA">
              <w:rPr>
                <w:b w:val="0"/>
              </w:rPr>
              <w:t xml:space="preserve"> </w:t>
            </w:r>
            <w:r w:rsidR="00A55B5D">
              <w:rPr>
                <w:b w:val="0"/>
              </w:rPr>
              <w:t>observed</w:t>
            </w:r>
            <w:r w:rsidR="00A55B5D" w:rsidRPr="00A948FA">
              <w:rPr>
                <w:b w:val="0"/>
              </w:rPr>
              <w:t xml:space="preserve"> </w:t>
            </w:r>
            <w:r w:rsidRPr="00A948FA">
              <w:rPr>
                <w:b w:val="0"/>
              </w:rPr>
              <w:t>problems occurs through root cause analysis, which you can learn more about in the Lean Approach to Problem Solving lesson.</w:t>
            </w:r>
          </w:p>
        </w:tc>
        <w:tc>
          <w:tcPr>
            <w:cnfStyle w:val="000010000000"/>
            <w:tcW w:w="2070" w:type="dxa"/>
          </w:tcPr>
          <w:p w:rsidR="003301BC" w:rsidRDefault="003301BC" w:rsidP="007C7080">
            <w:r>
              <w:t xml:space="preserve">Mapping </w:t>
            </w:r>
            <w:r w:rsidRPr="00016902">
              <w:rPr>
                <w:i/>
                <w:sz w:val="18"/>
              </w:rPr>
              <w:t>(title</w:t>
            </w:r>
            <w:r>
              <w:rPr>
                <w:i/>
                <w:sz w:val="18"/>
              </w:rPr>
              <w:t>; list this and bullets in the blue space beneath the map; now back to Arial font for title &amp; 3 bullets</w:t>
            </w:r>
            <w:r w:rsidRPr="00016902">
              <w:rPr>
                <w:i/>
                <w:sz w:val="18"/>
              </w:rPr>
              <w:t>)</w:t>
            </w:r>
          </w:p>
          <w:p w:rsidR="003301BC" w:rsidRDefault="003301BC" w:rsidP="00B65807">
            <w:pPr>
              <w:pStyle w:val="ListParagraph"/>
              <w:numPr>
                <w:ilvl w:val="0"/>
                <w:numId w:val="11"/>
              </w:numPr>
              <w:ind w:left="162" w:hanging="180"/>
            </w:pPr>
            <w:r>
              <w:t>shows WHERE improvement opportunities exist</w:t>
            </w:r>
          </w:p>
          <w:p w:rsidR="003301BC" w:rsidRPr="00F17908" w:rsidRDefault="003301BC" w:rsidP="00A55B5D">
            <w:pPr>
              <w:pStyle w:val="ListParagraph"/>
              <w:numPr>
                <w:ilvl w:val="0"/>
                <w:numId w:val="11"/>
              </w:numPr>
              <w:ind w:left="162" w:hanging="180"/>
            </w:pPr>
            <w:r>
              <w:t xml:space="preserve">determine WHAT the </w:t>
            </w:r>
            <w:r w:rsidR="00A55B5D">
              <w:t xml:space="preserve">causes </w:t>
            </w:r>
            <w:r>
              <w:t>are after mapping</w:t>
            </w:r>
          </w:p>
        </w:tc>
        <w:tc>
          <w:tcPr>
            <w:tcW w:w="3666" w:type="dxa"/>
          </w:tcPr>
          <w:p w:rsidR="003301BC" w:rsidRPr="007A416A" w:rsidRDefault="003301BC" w:rsidP="00FA49A9">
            <w:pPr>
              <w:cnfStyle w:val="000000000000"/>
              <w:rPr>
                <w:i/>
                <w:sz w:val="18"/>
              </w:rPr>
            </w:pPr>
            <w:r w:rsidRPr="007A416A">
              <w:rPr>
                <w:i/>
                <w:sz w:val="18"/>
              </w:rPr>
              <w:t>Clipboard fades off screen at start of narration.</w:t>
            </w:r>
          </w:p>
        </w:tc>
        <w:tc>
          <w:tcPr>
            <w:cnfStyle w:val="000010000000"/>
            <w:tcW w:w="4254" w:type="dxa"/>
          </w:tcPr>
          <w:p w:rsidR="003301BC" w:rsidRPr="00875CEF" w:rsidRDefault="003301BC" w:rsidP="00FA49A9">
            <w:pPr>
              <w:rPr>
                <w:i/>
                <w:sz w:val="18"/>
              </w:rPr>
            </w:pPr>
          </w:p>
        </w:tc>
      </w:tr>
      <w:tr w:rsidR="003301BC" w:rsidRPr="00F17908">
        <w:trPr>
          <w:cnfStyle w:val="000000100000"/>
        </w:trPr>
        <w:tc>
          <w:tcPr>
            <w:cnfStyle w:val="001000000000"/>
            <w:tcW w:w="4338" w:type="dxa"/>
          </w:tcPr>
          <w:p w:rsidR="003301BC" w:rsidRPr="00A948FA" w:rsidRDefault="003301BC" w:rsidP="00FD0533">
            <w:pPr>
              <w:rPr>
                <w:b w:val="0"/>
              </w:rPr>
            </w:pPr>
            <w:r w:rsidRPr="00A948FA">
              <w:rPr>
                <w:b w:val="0"/>
              </w:rPr>
              <w:t xml:space="preserve">On your process map, it is also important to draw attention to what is working well and therefore </w:t>
            </w:r>
            <w:r>
              <w:rPr>
                <w:b w:val="0"/>
              </w:rPr>
              <w:t>what should remain stable</w:t>
            </w:r>
            <w:r w:rsidRPr="00A948FA">
              <w:rPr>
                <w:b w:val="0"/>
              </w:rPr>
              <w:t>. These positive features of the process are noted with green, puffy clouds.</w:t>
            </w:r>
          </w:p>
        </w:tc>
        <w:tc>
          <w:tcPr>
            <w:cnfStyle w:val="000010000000"/>
            <w:tcW w:w="2070" w:type="dxa"/>
          </w:tcPr>
          <w:p w:rsidR="003301BC" w:rsidRPr="00F17908" w:rsidRDefault="003301BC" w:rsidP="00FA49A9"/>
        </w:tc>
        <w:tc>
          <w:tcPr>
            <w:tcW w:w="3666" w:type="dxa"/>
          </w:tcPr>
          <w:p w:rsidR="003301BC" w:rsidRDefault="003301BC" w:rsidP="00FA49A9">
            <w:pPr>
              <w:cnfStyle w:val="000000100000"/>
            </w:pPr>
          </w:p>
          <w:p w:rsidR="003301BC" w:rsidRDefault="003301BC" w:rsidP="00FA49A9">
            <w:pPr>
              <w:cnfStyle w:val="000000100000"/>
            </w:pPr>
          </w:p>
          <w:p w:rsidR="003301BC" w:rsidRDefault="003301BC" w:rsidP="00FA49A9">
            <w:pPr>
              <w:cnfStyle w:val="000000100000"/>
            </w:pPr>
          </w:p>
          <w:p w:rsidR="003301BC" w:rsidRPr="00820FFE" w:rsidRDefault="003301BC" w:rsidP="00FA49A9">
            <w:pPr>
              <w:cnfStyle w:val="000000100000"/>
              <w:rPr>
                <w:i/>
              </w:rPr>
            </w:pPr>
            <w:r w:rsidRPr="00820FFE">
              <w:rPr>
                <w:i/>
                <w:sz w:val="18"/>
              </w:rPr>
              <w:t>Green positive cloud pulses twice when mentioned</w:t>
            </w:r>
          </w:p>
        </w:tc>
        <w:tc>
          <w:tcPr>
            <w:cnfStyle w:val="000010000000"/>
            <w:tcW w:w="4254" w:type="dxa"/>
          </w:tcPr>
          <w:p w:rsidR="003301BC" w:rsidRDefault="003301BC" w:rsidP="00FA49A9"/>
        </w:tc>
      </w:tr>
      <w:tr w:rsidR="003301BC" w:rsidRPr="00F17908">
        <w:tc>
          <w:tcPr>
            <w:cnfStyle w:val="001000000000"/>
            <w:tcW w:w="4338" w:type="dxa"/>
          </w:tcPr>
          <w:p w:rsidR="003301BC" w:rsidRPr="00A948FA" w:rsidRDefault="003301BC" w:rsidP="004D0FA7">
            <w:pPr>
              <w:rPr>
                <w:b w:val="0"/>
              </w:rPr>
            </w:pPr>
            <w:r w:rsidRPr="00A948FA">
              <w:rPr>
                <w:b w:val="0"/>
              </w:rPr>
              <w:t xml:space="preserve">A final element to note on your process map is where delays occur </w:t>
            </w:r>
            <w:r w:rsidR="00FD3EED">
              <w:rPr>
                <w:b w:val="0"/>
              </w:rPr>
              <w:t xml:space="preserve">by </w:t>
            </w:r>
            <w:r w:rsidRPr="00A948FA">
              <w:rPr>
                <w:b w:val="0"/>
              </w:rPr>
              <w:t xml:space="preserve">using upside down triangles. Delays are </w:t>
            </w:r>
            <w:r w:rsidR="004D0FA7">
              <w:rPr>
                <w:b w:val="0"/>
              </w:rPr>
              <w:t>seen</w:t>
            </w:r>
            <w:r w:rsidRPr="00A948FA">
              <w:rPr>
                <w:b w:val="0"/>
              </w:rPr>
              <w:t xml:space="preserve"> when patients are waiting to move from one step in the process to the next.   </w:t>
            </w:r>
          </w:p>
        </w:tc>
        <w:tc>
          <w:tcPr>
            <w:cnfStyle w:val="000010000000"/>
            <w:tcW w:w="2070" w:type="dxa"/>
          </w:tcPr>
          <w:p w:rsidR="003301BC" w:rsidRPr="00F17908" w:rsidRDefault="003301BC" w:rsidP="00FA49A9"/>
        </w:tc>
        <w:tc>
          <w:tcPr>
            <w:tcW w:w="3666" w:type="dxa"/>
          </w:tcPr>
          <w:p w:rsidR="003301BC" w:rsidRDefault="003301BC" w:rsidP="00FA49A9">
            <w:pPr>
              <w:cnfStyle w:val="000000000000"/>
            </w:pPr>
          </w:p>
          <w:p w:rsidR="003301BC" w:rsidRPr="00B41F5B" w:rsidRDefault="003301BC" w:rsidP="00FA49A9">
            <w:pPr>
              <w:cnfStyle w:val="000000000000"/>
              <w:rPr>
                <w:i/>
              </w:rPr>
            </w:pPr>
            <w:r w:rsidRPr="00B41F5B">
              <w:rPr>
                <w:i/>
                <w:sz w:val="18"/>
              </w:rPr>
              <w:t>Delay symbols pulse twice the first time mentioned</w:t>
            </w:r>
          </w:p>
        </w:tc>
        <w:tc>
          <w:tcPr>
            <w:cnfStyle w:val="000010000000"/>
            <w:tcW w:w="4254" w:type="dxa"/>
          </w:tcPr>
          <w:p w:rsidR="003301BC" w:rsidRDefault="003301BC" w:rsidP="00FA49A9"/>
        </w:tc>
      </w:tr>
      <w:tr w:rsidR="003301BC" w:rsidRPr="00F17908">
        <w:trPr>
          <w:cnfStyle w:val="000000100000"/>
        </w:trPr>
        <w:tc>
          <w:tcPr>
            <w:cnfStyle w:val="001000000000"/>
            <w:tcW w:w="4338" w:type="dxa"/>
          </w:tcPr>
          <w:p w:rsidR="003301BC" w:rsidRPr="00A948FA" w:rsidRDefault="003301BC" w:rsidP="00FA49A9">
            <w:pPr>
              <w:rPr>
                <w:b w:val="0"/>
              </w:rPr>
            </w:pPr>
            <w:r w:rsidRPr="00A948FA">
              <w:rPr>
                <w:b w:val="0"/>
              </w:rPr>
              <w:t>It’s important to remember that process maps will look different depending upon the question or problem you’re trying to address and what you observed.</w:t>
            </w:r>
            <w:r>
              <w:rPr>
                <w:b w:val="0"/>
              </w:rPr>
              <w:t xml:space="preserve">  Now that we know the basics of creating a process map, let’s break for a few, quick knowledge checks.</w:t>
            </w:r>
          </w:p>
        </w:tc>
        <w:tc>
          <w:tcPr>
            <w:cnfStyle w:val="000010000000"/>
            <w:tcW w:w="2070" w:type="dxa"/>
          </w:tcPr>
          <w:p w:rsidR="003301BC" w:rsidRPr="00F17908" w:rsidRDefault="003301BC" w:rsidP="00823664">
            <w:pPr>
              <w:pStyle w:val="ListParagraph"/>
              <w:numPr>
                <w:ilvl w:val="0"/>
                <w:numId w:val="12"/>
              </w:numPr>
              <w:ind w:left="162" w:hanging="180"/>
            </w:pPr>
            <w:r>
              <w:t>Process maps will differ</w:t>
            </w:r>
          </w:p>
        </w:tc>
        <w:tc>
          <w:tcPr>
            <w:tcW w:w="3666" w:type="dxa"/>
          </w:tcPr>
          <w:p w:rsidR="003301BC" w:rsidRPr="00F17908" w:rsidRDefault="003301BC" w:rsidP="00FA49A9">
            <w:pPr>
              <w:cnfStyle w:val="000000100000"/>
            </w:pPr>
          </w:p>
        </w:tc>
        <w:tc>
          <w:tcPr>
            <w:cnfStyle w:val="000010000000"/>
            <w:tcW w:w="4254" w:type="dxa"/>
          </w:tcPr>
          <w:p w:rsidR="003301BC" w:rsidRPr="00F17908" w:rsidRDefault="003301BC" w:rsidP="00FA49A9"/>
        </w:tc>
      </w:tr>
    </w:tbl>
    <w:p w:rsidR="006C372C" w:rsidRDefault="006C372C" w:rsidP="00EB5E15"/>
    <w:tbl>
      <w:tblPr>
        <w:tblStyle w:val="LightList-Accent2"/>
        <w:tblW w:w="0" w:type="auto"/>
        <w:tblLook w:val="00A0"/>
      </w:tblPr>
      <w:tblGrid>
        <w:gridCol w:w="1548"/>
        <w:gridCol w:w="4140"/>
        <w:gridCol w:w="3060"/>
        <w:gridCol w:w="2268"/>
        <w:gridCol w:w="3312"/>
      </w:tblGrid>
      <w:tr w:rsidR="003301BC" w:rsidRPr="00F17908">
        <w:trPr>
          <w:cnfStyle w:val="100000000000"/>
        </w:trPr>
        <w:tc>
          <w:tcPr>
            <w:cnfStyle w:val="001000000000"/>
            <w:tcW w:w="1548" w:type="dxa"/>
          </w:tcPr>
          <w:p w:rsidR="003301BC" w:rsidRPr="006C372C" w:rsidRDefault="003301BC" w:rsidP="006C372C">
            <w:pPr>
              <w:rPr>
                <w:b w:val="0"/>
              </w:rPr>
            </w:pPr>
            <w:r w:rsidRPr="006C372C">
              <w:rPr>
                <w:b w:val="0"/>
              </w:rPr>
              <w:t>Knowledge Check</w:t>
            </w:r>
            <w:r>
              <w:rPr>
                <w:b w:val="0"/>
              </w:rPr>
              <w:t xml:space="preserve"> 1</w:t>
            </w:r>
          </w:p>
          <w:p w:rsidR="003301BC" w:rsidRPr="00F17908" w:rsidRDefault="003301BC" w:rsidP="006C372C">
            <w:r w:rsidRPr="006C372C">
              <w:rPr>
                <w:b w:val="0"/>
              </w:rPr>
              <w:t>Question type</w:t>
            </w:r>
          </w:p>
        </w:tc>
        <w:tc>
          <w:tcPr>
            <w:cnfStyle w:val="000010000000"/>
            <w:tcW w:w="4140" w:type="dxa"/>
          </w:tcPr>
          <w:p w:rsidR="003301BC" w:rsidRDefault="003301BC" w:rsidP="006C372C">
            <w:pPr>
              <w:rPr>
                <w:b w:val="0"/>
              </w:rPr>
            </w:pPr>
          </w:p>
          <w:p w:rsidR="003301BC" w:rsidRDefault="003301BC" w:rsidP="006C372C">
            <w:pPr>
              <w:rPr>
                <w:b w:val="0"/>
              </w:rPr>
            </w:pPr>
          </w:p>
          <w:p w:rsidR="003301BC" w:rsidRPr="00F17908" w:rsidRDefault="003301BC" w:rsidP="006C372C">
            <w:pPr>
              <w:rPr>
                <w:b w:val="0"/>
              </w:rPr>
            </w:pPr>
            <w:r>
              <w:rPr>
                <w:b w:val="0"/>
              </w:rPr>
              <w:t>Question &amp; Answer Choices</w:t>
            </w:r>
          </w:p>
        </w:tc>
        <w:tc>
          <w:tcPr>
            <w:tcW w:w="3060" w:type="dxa"/>
          </w:tcPr>
          <w:p w:rsidR="003301BC" w:rsidRPr="00F17908" w:rsidRDefault="003301BC" w:rsidP="006C372C">
            <w:pPr>
              <w:cnfStyle w:val="100000000000"/>
              <w:rPr>
                <w:b w:val="0"/>
              </w:rPr>
            </w:pPr>
          </w:p>
          <w:p w:rsidR="003301BC" w:rsidRDefault="003301BC" w:rsidP="006C372C">
            <w:pPr>
              <w:cnfStyle w:val="100000000000"/>
              <w:rPr>
                <w:b w:val="0"/>
              </w:rPr>
            </w:pPr>
          </w:p>
          <w:p w:rsidR="003301BC" w:rsidRPr="00F17908" w:rsidRDefault="003301BC" w:rsidP="006C372C">
            <w:pPr>
              <w:cnfStyle w:val="100000000000"/>
              <w:rPr>
                <w:b w:val="0"/>
              </w:rPr>
            </w:pPr>
            <w:r>
              <w:rPr>
                <w:b w:val="0"/>
              </w:rPr>
              <w:t>Feedback</w:t>
            </w:r>
          </w:p>
        </w:tc>
        <w:tc>
          <w:tcPr>
            <w:cnfStyle w:val="000010000000"/>
            <w:tcW w:w="2268" w:type="dxa"/>
          </w:tcPr>
          <w:p w:rsidR="003301BC" w:rsidRPr="00F17908" w:rsidRDefault="003301BC" w:rsidP="006C372C">
            <w:pPr>
              <w:rPr>
                <w:b w:val="0"/>
              </w:rPr>
            </w:pPr>
          </w:p>
          <w:p w:rsidR="003301BC" w:rsidRDefault="003301BC" w:rsidP="006C372C">
            <w:pPr>
              <w:rPr>
                <w:b w:val="0"/>
              </w:rPr>
            </w:pPr>
          </w:p>
          <w:p w:rsidR="003301BC" w:rsidRPr="00F17908" w:rsidRDefault="003301BC" w:rsidP="006C372C">
            <w:pPr>
              <w:rPr>
                <w:b w:val="0"/>
              </w:rPr>
            </w:pPr>
            <w:r w:rsidRPr="00F17908">
              <w:rPr>
                <w:b w:val="0"/>
              </w:rPr>
              <w:t>Image on-screen</w:t>
            </w:r>
          </w:p>
        </w:tc>
        <w:tc>
          <w:tcPr>
            <w:tcW w:w="3312" w:type="dxa"/>
          </w:tcPr>
          <w:p w:rsidR="003301BC" w:rsidRDefault="003301BC" w:rsidP="003301BC">
            <w:pPr>
              <w:cnfStyle w:val="100000000000"/>
              <w:rPr>
                <w:b w:val="0"/>
              </w:rPr>
            </w:pPr>
          </w:p>
          <w:p w:rsidR="003301BC" w:rsidRDefault="003301BC" w:rsidP="003301BC">
            <w:pPr>
              <w:cnfStyle w:val="100000000000"/>
              <w:rPr>
                <w:b w:val="0"/>
              </w:rPr>
            </w:pPr>
          </w:p>
          <w:p w:rsidR="003301BC" w:rsidRPr="00F17908" w:rsidRDefault="003301BC" w:rsidP="003301BC">
            <w:pPr>
              <w:cnfStyle w:val="100000000000"/>
              <w:rPr>
                <w:b w:val="0"/>
              </w:rPr>
            </w:pPr>
            <w:r>
              <w:rPr>
                <w:b w:val="0"/>
              </w:rPr>
              <w:t>Articulate Feedback</w:t>
            </w:r>
          </w:p>
        </w:tc>
      </w:tr>
      <w:tr w:rsidR="003301BC" w:rsidRPr="00F17908">
        <w:trPr>
          <w:cnfStyle w:val="000000100000"/>
        </w:trPr>
        <w:tc>
          <w:tcPr>
            <w:cnfStyle w:val="001000000000"/>
            <w:tcW w:w="1548" w:type="dxa"/>
          </w:tcPr>
          <w:p w:rsidR="003301BC" w:rsidRPr="00F17908" w:rsidRDefault="003301BC" w:rsidP="006C372C">
            <w:pPr>
              <w:rPr>
                <w:b w:val="0"/>
              </w:rPr>
            </w:pPr>
            <w:r>
              <w:rPr>
                <w:b w:val="0"/>
              </w:rPr>
              <w:t>Multiple choice</w:t>
            </w:r>
          </w:p>
        </w:tc>
        <w:tc>
          <w:tcPr>
            <w:cnfStyle w:val="000010000000"/>
            <w:tcW w:w="4140" w:type="dxa"/>
          </w:tcPr>
          <w:p w:rsidR="003301BC" w:rsidRDefault="003301BC" w:rsidP="006C372C">
            <w:r>
              <w:t>What is the first step in building a process map?</w:t>
            </w:r>
          </w:p>
          <w:p w:rsidR="003301BC" w:rsidRDefault="003301BC" w:rsidP="006C372C"/>
          <w:p w:rsidR="003301BC" w:rsidRPr="006B0EA8" w:rsidRDefault="003301BC" w:rsidP="006C372C">
            <w:pPr>
              <w:rPr>
                <w:i/>
              </w:rPr>
            </w:pPr>
            <w:r w:rsidRPr="006B0EA8">
              <w:rPr>
                <w:i/>
              </w:rPr>
              <w:t>(correct order shown; answers will be scrambled for learner)</w:t>
            </w:r>
          </w:p>
          <w:p w:rsidR="003301BC" w:rsidRDefault="003301BC" w:rsidP="006C372C"/>
          <w:p w:rsidR="003301BC" w:rsidRDefault="003301BC" w:rsidP="006C372C">
            <w:pPr>
              <w:rPr>
                <w:b/>
              </w:rPr>
            </w:pPr>
            <w:r>
              <w:rPr>
                <w:b/>
              </w:rPr>
              <w:t>-Observe the process as it is currently performed</w:t>
            </w:r>
          </w:p>
          <w:p w:rsidR="003301BC" w:rsidRDefault="003301BC" w:rsidP="006C372C">
            <w:r>
              <w:t xml:space="preserve">-Work with a team to gather data on </w:t>
            </w:r>
            <w:r w:rsidR="0018008A">
              <w:t>the</w:t>
            </w:r>
            <w:r>
              <w:t xml:space="preserve"> process</w:t>
            </w:r>
          </w:p>
          <w:p w:rsidR="003301BC" w:rsidRDefault="003301BC" w:rsidP="006C372C">
            <w:r>
              <w:t>-Include title, date, and author on the map</w:t>
            </w:r>
          </w:p>
          <w:p w:rsidR="003301BC" w:rsidRDefault="003301BC" w:rsidP="006C372C">
            <w:r>
              <w:t>-Identify major steps and activities within</w:t>
            </w:r>
            <w:r w:rsidR="0018008A">
              <w:t xml:space="preserve"> the process</w:t>
            </w:r>
          </w:p>
          <w:p w:rsidR="003301BC" w:rsidRPr="006A203F" w:rsidRDefault="003301BC" w:rsidP="006C372C">
            <w:r>
              <w:t xml:space="preserve">-Note improvement opportunities, positive features </w:t>
            </w:r>
            <w:r w:rsidR="0018008A">
              <w:t xml:space="preserve">and </w:t>
            </w:r>
            <w:r>
              <w:t>delays</w:t>
            </w:r>
          </w:p>
        </w:tc>
        <w:tc>
          <w:tcPr>
            <w:tcW w:w="3060" w:type="dxa"/>
          </w:tcPr>
          <w:p w:rsidR="003301BC" w:rsidRPr="00F17908" w:rsidRDefault="003301BC" w:rsidP="006C372C">
            <w:pPr>
              <w:cnfStyle w:val="000000100000"/>
            </w:pPr>
            <w:r w:rsidRPr="00BE62A4">
              <w:t>Observing</w:t>
            </w:r>
            <w:r>
              <w:t xml:space="preserve"> the work as it is currently performed</w:t>
            </w:r>
            <w:r w:rsidRPr="00BE62A4">
              <w:t xml:space="preserve"> is</w:t>
            </w:r>
            <w:r>
              <w:t xml:space="preserve"> the first step</w:t>
            </w:r>
            <w:r w:rsidRPr="00BE62A4">
              <w:t>. As we discussed in the Observation lesson, you only truly understand a process after you’ve observed it multiple times. Of</w:t>
            </w:r>
            <w:r>
              <w:t>ten the process doesn’t</w:t>
            </w:r>
            <w:r w:rsidRPr="00BE62A4">
              <w:t xml:space="preserve"> flow the way you think it does, even if you work within it every day. Once you have observed, you can translate your notes into a process map.</w:t>
            </w:r>
          </w:p>
        </w:tc>
        <w:tc>
          <w:tcPr>
            <w:cnfStyle w:val="000010000000"/>
            <w:tcW w:w="2268" w:type="dxa"/>
          </w:tcPr>
          <w:p w:rsidR="003301BC" w:rsidRPr="00F17908" w:rsidRDefault="003301BC" w:rsidP="006C372C">
            <w:r>
              <w:rPr>
                <w:noProof/>
              </w:rPr>
              <w:drawing>
                <wp:inline distT="0" distB="0" distL="0" distR="0">
                  <wp:extent cx="1262209" cy="840440"/>
                  <wp:effectExtent l="0" t="0" r="0" b="0"/>
                  <wp:docPr id="11" name="Picture 11" descr="C:\Users\daniel\Documents\Current ID contracts\Mapping\Images\Images for Observation\iStock_000016013290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ocuments\Current ID contracts\Mapping\Images\Images for Observation\iStock_000016013290Small.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262321" cy="840515"/>
                          </a:xfrm>
                          <a:prstGeom prst="rect">
                            <a:avLst/>
                          </a:prstGeom>
                          <a:noFill/>
                          <a:ln>
                            <a:noFill/>
                          </a:ln>
                        </pic:spPr>
                      </pic:pic>
                    </a:graphicData>
                  </a:graphic>
                </wp:inline>
              </w:drawing>
            </w:r>
          </w:p>
        </w:tc>
        <w:tc>
          <w:tcPr>
            <w:tcW w:w="3312" w:type="dxa"/>
          </w:tcPr>
          <w:p w:rsidR="003301BC" w:rsidRDefault="003301BC" w:rsidP="006C372C">
            <w:pPr>
              <w:cnfStyle w:val="000000100000"/>
              <w:rPr>
                <w:noProof/>
              </w:rPr>
            </w:pPr>
          </w:p>
        </w:tc>
      </w:tr>
    </w:tbl>
    <w:p w:rsidR="006C372C" w:rsidRDefault="006C372C" w:rsidP="00EB5E15"/>
    <w:tbl>
      <w:tblPr>
        <w:tblStyle w:val="LightList-Accent2"/>
        <w:tblW w:w="0" w:type="auto"/>
        <w:tblLook w:val="00A0"/>
      </w:tblPr>
      <w:tblGrid>
        <w:gridCol w:w="1548"/>
        <w:gridCol w:w="4140"/>
        <w:gridCol w:w="3060"/>
        <w:gridCol w:w="2268"/>
        <w:gridCol w:w="3312"/>
      </w:tblGrid>
      <w:tr w:rsidR="003301BC" w:rsidRPr="00F17908">
        <w:trPr>
          <w:cnfStyle w:val="100000000000"/>
        </w:trPr>
        <w:tc>
          <w:tcPr>
            <w:cnfStyle w:val="001000000000"/>
            <w:tcW w:w="1548" w:type="dxa"/>
          </w:tcPr>
          <w:p w:rsidR="003301BC" w:rsidRPr="006C372C" w:rsidRDefault="003301BC" w:rsidP="006C372C">
            <w:pPr>
              <w:rPr>
                <w:b w:val="0"/>
              </w:rPr>
            </w:pPr>
            <w:r w:rsidRPr="006C372C">
              <w:rPr>
                <w:b w:val="0"/>
              </w:rPr>
              <w:t>Knowledge Check</w:t>
            </w:r>
            <w:r>
              <w:rPr>
                <w:b w:val="0"/>
              </w:rPr>
              <w:t xml:space="preserve"> 2</w:t>
            </w:r>
          </w:p>
          <w:p w:rsidR="003301BC" w:rsidRPr="00F17908" w:rsidRDefault="003301BC" w:rsidP="006C372C">
            <w:r w:rsidRPr="006C372C">
              <w:rPr>
                <w:b w:val="0"/>
              </w:rPr>
              <w:t>Question type</w:t>
            </w:r>
          </w:p>
        </w:tc>
        <w:tc>
          <w:tcPr>
            <w:cnfStyle w:val="000010000000"/>
            <w:tcW w:w="4140" w:type="dxa"/>
          </w:tcPr>
          <w:p w:rsidR="003301BC" w:rsidRDefault="003301BC" w:rsidP="006C372C">
            <w:pPr>
              <w:rPr>
                <w:b w:val="0"/>
              </w:rPr>
            </w:pPr>
          </w:p>
          <w:p w:rsidR="003301BC" w:rsidRDefault="003301BC" w:rsidP="006C372C">
            <w:pPr>
              <w:rPr>
                <w:b w:val="0"/>
              </w:rPr>
            </w:pPr>
          </w:p>
          <w:p w:rsidR="003301BC" w:rsidRPr="00F17908" w:rsidRDefault="003301BC" w:rsidP="006C372C">
            <w:pPr>
              <w:rPr>
                <w:b w:val="0"/>
              </w:rPr>
            </w:pPr>
            <w:r>
              <w:rPr>
                <w:b w:val="0"/>
              </w:rPr>
              <w:t>Question &amp; Answer Choices</w:t>
            </w:r>
          </w:p>
        </w:tc>
        <w:tc>
          <w:tcPr>
            <w:tcW w:w="3060" w:type="dxa"/>
          </w:tcPr>
          <w:p w:rsidR="003301BC" w:rsidRPr="00F17908" w:rsidRDefault="003301BC" w:rsidP="006C372C">
            <w:pPr>
              <w:cnfStyle w:val="100000000000"/>
              <w:rPr>
                <w:b w:val="0"/>
              </w:rPr>
            </w:pPr>
          </w:p>
          <w:p w:rsidR="003301BC" w:rsidRDefault="003301BC" w:rsidP="006C372C">
            <w:pPr>
              <w:cnfStyle w:val="100000000000"/>
              <w:rPr>
                <w:b w:val="0"/>
              </w:rPr>
            </w:pPr>
          </w:p>
          <w:p w:rsidR="003301BC" w:rsidRPr="00F17908" w:rsidRDefault="003301BC" w:rsidP="006C372C">
            <w:pPr>
              <w:cnfStyle w:val="100000000000"/>
              <w:rPr>
                <w:b w:val="0"/>
              </w:rPr>
            </w:pPr>
            <w:r>
              <w:rPr>
                <w:b w:val="0"/>
              </w:rPr>
              <w:t>Feedback</w:t>
            </w:r>
          </w:p>
        </w:tc>
        <w:tc>
          <w:tcPr>
            <w:cnfStyle w:val="000010000000"/>
            <w:tcW w:w="2268" w:type="dxa"/>
          </w:tcPr>
          <w:p w:rsidR="003301BC" w:rsidRPr="00F17908" w:rsidRDefault="003301BC" w:rsidP="006C372C">
            <w:pPr>
              <w:rPr>
                <w:b w:val="0"/>
              </w:rPr>
            </w:pPr>
          </w:p>
          <w:p w:rsidR="003301BC" w:rsidRDefault="003301BC" w:rsidP="006C372C">
            <w:pPr>
              <w:rPr>
                <w:b w:val="0"/>
              </w:rPr>
            </w:pPr>
          </w:p>
          <w:p w:rsidR="003301BC" w:rsidRPr="00F17908" w:rsidRDefault="003301BC" w:rsidP="006C372C">
            <w:pPr>
              <w:rPr>
                <w:b w:val="0"/>
              </w:rPr>
            </w:pPr>
            <w:r w:rsidRPr="00F17908">
              <w:rPr>
                <w:b w:val="0"/>
              </w:rPr>
              <w:t>Image on-screen</w:t>
            </w:r>
          </w:p>
        </w:tc>
        <w:tc>
          <w:tcPr>
            <w:tcW w:w="3312" w:type="dxa"/>
          </w:tcPr>
          <w:p w:rsidR="003301BC" w:rsidRDefault="003301BC" w:rsidP="003301BC">
            <w:pPr>
              <w:cnfStyle w:val="100000000000"/>
              <w:rPr>
                <w:b w:val="0"/>
              </w:rPr>
            </w:pPr>
          </w:p>
          <w:p w:rsidR="003301BC" w:rsidRDefault="003301BC" w:rsidP="003301BC">
            <w:pPr>
              <w:cnfStyle w:val="100000000000"/>
              <w:rPr>
                <w:b w:val="0"/>
              </w:rPr>
            </w:pPr>
          </w:p>
          <w:p w:rsidR="003301BC" w:rsidRPr="00F17908" w:rsidRDefault="003301BC" w:rsidP="003301BC">
            <w:pPr>
              <w:cnfStyle w:val="100000000000"/>
              <w:rPr>
                <w:b w:val="0"/>
              </w:rPr>
            </w:pPr>
            <w:r>
              <w:rPr>
                <w:b w:val="0"/>
              </w:rPr>
              <w:t>Articulate Feedback</w:t>
            </w:r>
          </w:p>
        </w:tc>
      </w:tr>
      <w:tr w:rsidR="003301BC" w:rsidRPr="00F17908">
        <w:trPr>
          <w:cnfStyle w:val="000000100000"/>
        </w:trPr>
        <w:tc>
          <w:tcPr>
            <w:cnfStyle w:val="001000000000"/>
            <w:tcW w:w="1548" w:type="dxa"/>
          </w:tcPr>
          <w:p w:rsidR="003301BC" w:rsidRPr="00F17908" w:rsidRDefault="003301BC" w:rsidP="006C372C">
            <w:pPr>
              <w:rPr>
                <w:b w:val="0"/>
              </w:rPr>
            </w:pPr>
            <w:r>
              <w:rPr>
                <w:b w:val="0"/>
              </w:rPr>
              <w:t>Multiple choice</w:t>
            </w:r>
          </w:p>
        </w:tc>
        <w:tc>
          <w:tcPr>
            <w:cnfStyle w:val="000010000000"/>
            <w:tcW w:w="4140" w:type="dxa"/>
          </w:tcPr>
          <w:p w:rsidR="003301BC" w:rsidRDefault="003301BC" w:rsidP="00EC4374">
            <w:pPr>
              <w:spacing w:after="120"/>
            </w:pPr>
            <w:r>
              <w:t>Spiky clouds are drawn on the process map to:</w:t>
            </w:r>
          </w:p>
          <w:p w:rsidR="003301BC" w:rsidRDefault="003301BC" w:rsidP="00EC4374">
            <w:pPr>
              <w:spacing w:after="120"/>
            </w:pPr>
          </w:p>
          <w:p w:rsidR="003301BC" w:rsidRPr="003035E9" w:rsidRDefault="003301BC" w:rsidP="006A203F">
            <w:pPr>
              <w:spacing w:after="120"/>
            </w:pPr>
            <w:r w:rsidRPr="00EC4374">
              <w:t>-</w:t>
            </w:r>
            <w:r>
              <w:rPr>
                <w:b/>
              </w:rPr>
              <w:t>Identify where  improvement opportunities</w:t>
            </w:r>
            <w:r w:rsidRPr="00EC4374">
              <w:rPr>
                <w:b/>
              </w:rPr>
              <w:t xml:space="preserve"> occur</w:t>
            </w:r>
          </w:p>
          <w:p w:rsidR="003301BC" w:rsidRDefault="003301BC" w:rsidP="006A203F">
            <w:pPr>
              <w:spacing w:after="120"/>
            </w:pPr>
            <w:r>
              <w:t>-Identify where  waiting occurs</w:t>
            </w:r>
          </w:p>
          <w:p w:rsidR="003301BC" w:rsidRDefault="003301BC" w:rsidP="006A203F">
            <w:pPr>
              <w:spacing w:after="120"/>
            </w:pPr>
            <w:r>
              <w:t>-Calculate the value quotient</w:t>
            </w:r>
          </w:p>
          <w:p w:rsidR="003301BC" w:rsidRPr="005972A8" w:rsidRDefault="003301BC" w:rsidP="006A203F">
            <w:pPr>
              <w:spacing w:after="120"/>
            </w:pPr>
            <w:r>
              <w:t>-Signal which problems should be tackled first</w:t>
            </w:r>
          </w:p>
        </w:tc>
        <w:tc>
          <w:tcPr>
            <w:tcW w:w="3060" w:type="dxa"/>
          </w:tcPr>
          <w:p w:rsidR="003301BC" w:rsidRDefault="003301BC" w:rsidP="006C372C">
            <w:pPr>
              <w:cnfStyle w:val="000000100000"/>
            </w:pPr>
            <w:r w:rsidRPr="005972A8">
              <w:rPr>
                <w:b/>
              </w:rPr>
              <w:t>Correct</w:t>
            </w:r>
            <w:r>
              <w:rPr>
                <w:b/>
              </w:rPr>
              <w:t xml:space="preserve"> feedback</w:t>
            </w:r>
            <w:r w:rsidRPr="005972A8">
              <w:rPr>
                <w:b/>
              </w:rPr>
              <w:t>:</w:t>
            </w:r>
            <w:r>
              <w:t xml:space="preserve"> Spiky clouds on a process map identify where improvement opportunities occur within a process.</w:t>
            </w:r>
          </w:p>
          <w:p w:rsidR="003301BC" w:rsidRDefault="003301BC" w:rsidP="006C372C">
            <w:pPr>
              <w:cnfStyle w:val="000000100000"/>
            </w:pPr>
          </w:p>
          <w:p w:rsidR="003301BC" w:rsidRPr="00F17908" w:rsidRDefault="003301BC" w:rsidP="0091335E">
            <w:pPr>
              <w:cnfStyle w:val="000000100000"/>
            </w:pPr>
            <w:r w:rsidRPr="005972A8">
              <w:rPr>
                <w:b/>
              </w:rPr>
              <w:t>Incorrect feedback</w:t>
            </w:r>
            <w:r>
              <w:t>: Spiky clouds identify where improvement opportunities occur.  They do not indicate which problems to tackle first. Waiting, or delays, are signaled by upside-down triangles while the value quotient is written out as an equation.</w:t>
            </w:r>
          </w:p>
        </w:tc>
        <w:tc>
          <w:tcPr>
            <w:cnfStyle w:val="000010000000"/>
            <w:tcW w:w="2268" w:type="dxa"/>
          </w:tcPr>
          <w:p w:rsidR="003301BC" w:rsidRPr="00F17908" w:rsidRDefault="003301BC" w:rsidP="006C372C">
            <w:r>
              <w:t>I’d like to encircle the question in a spiky cloud.</w:t>
            </w:r>
          </w:p>
        </w:tc>
        <w:tc>
          <w:tcPr>
            <w:tcW w:w="3312" w:type="dxa"/>
          </w:tcPr>
          <w:p w:rsidR="003301BC" w:rsidRDefault="003301BC" w:rsidP="006C372C">
            <w:pPr>
              <w:cnfStyle w:val="000000100000"/>
            </w:pPr>
          </w:p>
        </w:tc>
      </w:tr>
    </w:tbl>
    <w:p w:rsidR="006C372C" w:rsidRDefault="006C372C" w:rsidP="00EB5E15"/>
    <w:p w:rsidR="00EB5E15" w:rsidRDefault="00EB5E15"/>
    <w:sectPr w:rsidR="00EB5E15" w:rsidSect="003301BC">
      <w:pgSz w:w="15840" w:h="12240" w:orient="landscape"/>
      <w:pgMar w:top="720" w:right="720" w:bottom="720" w:left="720" w:gutter="0"/>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7432" w:rsidRDefault="00AD7432" w:rsidP="002F20B3">
      <w:pPr>
        <w:spacing w:after="0" w:line="240" w:lineRule="auto"/>
      </w:pPr>
      <w:r>
        <w:separator/>
      </w:r>
    </w:p>
  </w:endnote>
  <w:endnote w:type="continuationSeparator" w:id="0">
    <w:p w:rsidR="00AD7432" w:rsidRDefault="00AD7432" w:rsidP="002F2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7432" w:rsidRDefault="00AD7432" w:rsidP="002F20B3">
      <w:pPr>
        <w:spacing w:after="0" w:line="240" w:lineRule="auto"/>
      </w:pPr>
      <w:r>
        <w:separator/>
      </w:r>
    </w:p>
  </w:footnote>
  <w:footnote w:type="continuationSeparator" w:id="0">
    <w:p w:rsidR="00AD7432" w:rsidRDefault="00AD7432" w:rsidP="002F20B3">
      <w:pPr>
        <w:spacing w:after="0" w:line="240" w:lineRule="auto"/>
      </w:pPr>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20BDD"/>
    <w:multiLevelType w:val="hybridMultilevel"/>
    <w:tmpl w:val="B758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CF7A77"/>
    <w:multiLevelType w:val="hybridMultilevel"/>
    <w:tmpl w:val="21E4A4BA"/>
    <w:lvl w:ilvl="0" w:tplc="235862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D929FB"/>
    <w:multiLevelType w:val="hybridMultilevel"/>
    <w:tmpl w:val="62D85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86702C"/>
    <w:multiLevelType w:val="hybridMultilevel"/>
    <w:tmpl w:val="9AF0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F50BDC"/>
    <w:multiLevelType w:val="hybridMultilevel"/>
    <w:tmpl w:val="0562C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F90566"/>
    <w:multiLevelType w:val="hybridMultilevel"/>
    <w:tmpl w:val="1F0A3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B35743"/>
    <w:multiLevelType w:val="hybridMultilevel"/>
    <w:tmpl w:val="0FD2704C"/>
    <w:lvl w:ilvl="0" w:tplc="2578C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3A25D3"/>
    <w:multiLevelType w:val="hybridMultilevel"/>
    <w:tmpl w:val="42EC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A805FD"/>
    <w:multiLevelType w:val="hybridMultilevel"/>
    <w:tmpl w:val="863AF4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184659"/>
    <w:multiLevelType w:val="hybridMultilevel"/>
    <w:tmpl w:val="A0567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62475A"/>
    <w:multiLevelType w:val="hybridMultilevel"/>
    <w:tmpl w:val="02A0F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E00FA8"/>
    <w:multiLevelType w:val="hybridMultilevel"/>
    <w:tmpl w:val="CC6860EE"/>
    <w:lvl w:ilvl="0" w:tplc="006C9D5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700C6F"/>
    <w:multiLevelType w:val="hybridMultilevel"/>
    <w:tmpl w:val="3C3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8D4296"/>
    <w:multiLevelType w:val="hybridMultilevel"/>
    <w:tmpl w:val="1C88E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53994"/>
    <w:multiLevelType w:val="hybridMultilevel"/>
    <w:tmpl w:val="4C9C6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563D51"/>
    <w:multiLevelType w:val="hybridMultilevel"/>
    <w:tmpl w:val="D99CF0E4"/>
    <w:lvl w:ilvl="0" w:tplc="02B647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C9090B"/>
    <w:multiLevelType w:val="hybridMultilevel"/>
    <w:tmpl w:val="22FEE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CA0A6B"/>
    <w:multiLevelType w:val="hybridMultilevel"/>
    <w:tmpl w:val="085063A8"/>
    <w:lvl w:ilvl="0" w:tplc="A9440AE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3000FC"/>
    <w:multiLevelType w:val="hybridMultilevel"/>
    <w:tmpl w:val="2CA8A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0738E1"/>
    <w:multiLevelType w:val="hybridMultilevel"/>
    <w:tmpl w:val="1290A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C265C"/>
    <w:multiLevelType w:val="hybridMultilevel"/>
    <w:tmpl w:val="0F266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C4699E"/>
    <w:multiLevelType w:val="hybridMultilevel"/>
    <w:tmpl w:val="FAFE8F78"/>
    <w:lvl w:ilvl="0" w:tplc="6D9671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DA18DE"/>
    <w:multiLevelType w:val="hybridMultilevel"/>
    <w:tmpl w:val="AD38E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7B022D"/>
    <w:multiLevelType w:val="hybridMultilevel"/>
    <w:tmpl w:val="C74EA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255D92"/>
    <w:multiLevelType w:val="hybridMultilevel"/>
    <w:tmpl w:val="32B6EB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4F7EE1"/>
    <w:multiLevelType w:val="hybridMultilevel"/>
    <w:tmpl w:val="C6B00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BE2CC9"/>
    <w:multiLevelType w:val="hybridMultilevel"/>
    <w:tmpl w:val="298A0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893131"/>
    <w:multiLevelType w:val="hybridMultilevel"/>
    <w:tmpl w:val="F948F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A57F1E"/>
    <w:multiLevelType w:val="hybridMultilevel"/>
    <w:tmpl w:val="60EEE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9D104C"/>
    <w:multiLevelType w:val="hybridMultilevel"/>
    <w:tmpl w:val="A426D6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4A36DB"/>
    <w:multiLevelType w:val="hybridMultilevel"/>
    <w:tmpl w:val="B6EE6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1"/>
  </w:num>
  <w:num w:numId="3">
    <w:abstractNumId w:val="20"/>
  </w:num>
  <w:num w:numId="4">
    <w:abstractNumId w:val="23"/>
  </w:num>
  <w:num w:numId="5">
    <w:abstractNumId w:val="24"/>
  </w:num>
  <w:num w:numId="6">
    <w:abstractNumId w:val="29"/>
  </w:num>
  <w:num w:numId="7">
    <w:abstractNumId w:val="28"/>
  </w:num>
  <w:num w:numId="8">
    <w:abstractNumId w:val="4"/>
  </w:num>
  <w:num w:numId="9">
    <w:abstractNumId w:val="15"/>
  </w:num>
  <w:num w:numId="10">
    <w:abstractNumId w:val="8"/>
  </w:num>
  <w:num w:numId="11">
    <w:abstractNumId w:val="2"/>
  </w:num>
  <w:num w:numId="12">
    <w:abstractNumId w:val="16"/>
  </w:num>
  <w:num w:numId="13">
    <w:abstractNumId w:val="27"/>
  </w:num>
  <w:num w:numId="14">
    <w:abstractNumId w:val="6"/>
  </w:num>
  <w:num w:numId="15">
    <w:abstractNumId w:val="22"/>
  </w:num>
  <w:num w:numId="16">
    <w:abstractNumId w:val="1"/>
  </w:num>
  <w:num w:numId="17">
    <w:abstractNumId w:val="3"/>
  </w:num>
  <w:num w:numId="18">
    <w:abstractNumId w:val="11"/>
  </w:num>
  <w:num w:numId="19">
    <w:abstractNumId w:val="5"/>
  </w:num>
  <w:num w:numId="20">
    <w:abstractNumId w:val="9"/>
  </w:num>
  <w:num w:numId="21">
    <w:abstractNumId w:val="30"/>
  </w:num>
  <w:num w:numId="22">
    <w:abstractNumId w:val="13"/>
  </w:num>
  <w:num w:numId="23">
    <w:abstractNumId w:val="10"/>
  </w:num>
  <w:num w:numId="24">
    <w:abstractNumId w:val="7"/>
  </w:num>
  <w:num w:numId="25">
    <w:abstractNumId w:val="0"/>
  </w:num>
  <w:num w:numId="26">
    <w:abstractNumId w:val="17"/>
  </w:num>
  <w:num w:numId="27">
    <w:abstractNumId w:val="26"/>
  </w:num>
  <w:num w:numId="28">
    <w:abstractNumId w:val="25"/>
  </w:num>
  <w:num w:numId="29">
    <w:abstractNumId w:val="14"/>
  </w:num>
  <w:num w:numId="30">
    <w:abstractNumId w:val="19"/>
  </w:num>
  <w:num w:numId="3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DisplayPageBoundaries/>
  <w:proofState w:spelling="clean" w:grammar="clean"/>
  <w:doNotTrackMoves/>
  <w:defaultTabStop w:val="720"/>
  <w:characterSpacingControl w:val="doNotCompress"/>
  <w:footnotePr>
    <w:footnote w:id="-1"/>
    <w:footnote w:id="0"/>
  </w:footnotePr>
  <w:endnotePr>
    <w:endnote w:id="-1"/>
    <w:endnote w:id="0"/>
  </w:endnotePr>
  <w:compat/>
  <w:rsids>
    <w:rsidRoot w:val="00EB5E15"/>
    <w:rsid w:val="000113C3"/>
    <w:rsid w:val="00013643"/>
    <w:rsid w:val="00013A21"/>
    <w:rsid w:val="00015930"/>
    <w:rsid w:val="00016902"/>
    <w:rsid w:val="00021371"/>
    <w:rsid w:val="00036524"/>
    <w:rsid w:val="00037FB2"/>
    <w:rsid w:val="000430C4"/>
    <w:rsid w:val="00045823"/>
    <w:rsid w:val="00047CBA"/>
    <w:rsid w:val="00052176"/>
    <w:rsid w:val="00054E2B"/>
    <w:rsid w:val="00061BA6"/>
    <w:rsid w:val="00062621"/>
    <w:rsid w:val="00070AD6"/>
    <w:rsid w:val="0007454D"/>
    <w:rsid w:val="00077FF2"/>
    <w:rsid w:val="00080A92"/>
    <w:rsid w:val="00081A79"/>
    <w:rsid w:val="0008417E"/>
    <w:rsid w:val="000847B7"/>
    <w:rsid w:val="00091660"/>
    <w:rsid w:val="0009370B"/>
    <w:rsid w:val="0009490C"/>
    <w:rsid w:val="00096199"/>
    <w:rsid w:val="000A3FF7"/>
    <w:rsid w:val="000A7344"/>
    <w:rsid w:val="000A78F0"/>
    <w:rsid w:val="000A7EF7"/>
    <w:rsid w:val="000B60D9"/>
    <w:rsid w:val="000C0E8C"/>
    <w:rsid w:val="000C3CF0"/>
    <w:rsid w:val="000C5CBC"/>
    <w:rsid w:val="000C6036"/>
    <w:rsid w:val="000D01D3"/>
    <w:rsid w:val="000D3465"/>
    <w:rsid w:val="000D4692"/>
    <w:rsid w:val="000D4915"/>
    <w:rsid w:val="000D562A"/>
    <w:rsid w:val="000E5127"/>
    <w:rsid w:val="000E60BD"/>
    <w:rsid w:val="000F219C"/>
    <w:rsid w:val="000F249C"/>
    <w:rsid w:val="000F36AA"/>
    <w:rsid w:val="000F4D28"/>
    <w:rsid w:val="000F7F7D"/>
    <w:rsid w:val="0010431A"/>
    <w:rsid w:val="001118C8"/>
    <w:rsid w:val="00112E16"/>
    <w:rsid w:val="001168D9"/>
    <w:rsid w:val="00117C60"/>
    <w:rsid w:val="001233D8"/>
    <w:rsid w:val="00123837"/>
    <w:rsid w:val="0012396D"/>
    <w:rsid w:val="00124390"/>
    <w:rsid w:val="001244F3"/>
    <w:rsid w:val="0012457B"/>
    <w:rsid w:val="00125453"/>
    <w:rsid w:val="0013387B"/>
    <w:rsid w:val="00133B74"/>
    <w:rsid w:val="001343D5"/>
    <w:rsid w:val="00135974"/>
    <w:rsid w:val="00135E71"/>
    <w:rsid w:val="00136EFB"/>
    <w:rsid w:val="0014047F"/>
    <w:rsid w:val="001421F0"/>
    <w:rsid w:val="00142BC1"/>
    <w:rsid w:val="00143669"/>
    <w:rsid w:val="00144AF5"/>
    <w:rsid w:val="00145A3D"/>
    <w:rsid w:val="00146630"/>
    <w:rsid w:val="00146ECF"/>
    <w:rsid w:val="0015026D"/>
    <w:rsid w:val="00150E18"/>
    <w:rsid w:val="001515AF"/>
    <w:rsid w:val="00154741"/>
    <w:rsid w:val="0015776D"/>
    <w:rsid w:val="00172487"/>
    <w:rsid w:val="001767A7"/>
    <w:rsid w:val="001768C8"/>
    <w:rsid w:val="00176BD0"/>
    <w:rsid w:val="00176F9B"/>
    <w:rsid w:val="00177B7E"/>
    <w:rsid w:val="0018008A"/>
    <w:rsid w:val="0018160D"/>
    <w:rsid w:val="00190685"/>
    <w:rsid w:val="00196163"/>
    <w:rsid w:val="00196F38"/>
    <w:rsid w:val="001A0D61"/>
    <w:rsid w:val="001A67F1"/>
    <w:rsid w:val="001B0875"/>
    <w:rsid w:val="001B4BF7"/>
    <w:rsid w:val="001B4F02"/>
    <w:rsid w:val="001B656B"/>
    <w:rsid w:val="001B65ED"/>
    <w:rsid w:val="001C4D0F"/>
    <w:rsid w:val="001D322D"/>
    <w:rsid w:val="001D3F36"/>
    <w:rsid w:val="001E0AEE"/>
    <w:rsid w:val="001E3D4A"/>
    <w:rsid w:val="001E68E5"/>
    <w:rsid w:val="001F0A06"/>
    <w:rsid w:val="001F2FE9"/>
    <w:rsid w:val="001F7150"/>
    <w:rsid w:val="00202EF4"/>
    <w:rsid w:val="0020364F"/>
    <w:rsid w:val="002169B5"/>
    <w:rsid w:val="002172C4"/>
    <w:rsid w:val="002210E6"/>
    <w:rsid w:val="00223E4E"/>
    <w:rsid w:val="00224857"/>
    <w:rsid w:val="0023130A"/>
    <w:rsid w:val="002316CC"/>
    <w:rsid w:val="00232512"/>
    <w:rsid w:val="0023480E"/>
    <w:rsid w:val="00236921"/>
    <w:rsid w:val="002471E8"/>
    <w:rsid w:val="00247514"/>
    <w:rsid w:val="002517A9"/>
    <w:rsid w:val="00251A3B"/>
    <w:rsid w:val="00252102"/>
    <w:rsid w:val="00253409"/>
    <w:rsid w:val="00253928"/>
    <w:rsid w:val="002605F0"/>
    <w:rsid w:val="002608DE"/>
    <w:rsid w:val="00275427"/>
    <w:rsid w:val="00276CCA"/>
    <w:rsid w:val="0028159A"/>
    <w:rsid w:val="002815E4"/>
    <w:rsid w:val="00283789"/>
    <w:rsid w:val="00284F56"/>
    <w:rsid w:val="00293B1B"/>
    <w:rsid w:val="002A2F75"/>
    <w:rsid w:val="002A2F85"/>
    <w:rsid w:val="002A4835"/>
    <w:rsid w:val="002C0E72"/>
    <w:rsid w:val="002C5F42"/>
    <w:rsid w:val="002E57EB"/>
    <w:rsid w:val="002F07ED"/>
    <w:rsid w:val="002F20B3"/>
    <w:rsid w:val="002F3EC3"/>
    <w:rsid w:val="0030450F"/>
    <w:rsid w:val="00304AD8"/>
    <w:rsid w:val="00305142"/>
    <w:rsid w:val="00310FE7"/>
    <w:rsid w:val="00311FF6"/>
    <w:rsid w:val="00312533"/>
    <w:rsid w:val="00312BFF"/>
    <w:rsid w:val="00322DAE"/>
    <w:rsid w:val="00325B52"/>
    <w:rsid w:val="00326AA5"/>
    <w:rsid w:val="003301BC"/>
    <w:rsid w:val="00331B15"/>
    <w:rsid w:val="00334DD3"/>
    <w:rsid w:val="00343408"/>
    <w:rsid w:val="0035186D"/>
    <w:rsid w:val="00352ABE"/>
    <w:rsid w:val="00353043"/>
    <w:rsid w:val="00353AD2"/>
    <w:rsid w:val="00355AED"/>
    <w:rsid w:val="00363B88"/>
    <w:rsid w:val="00371A6D"/>
    <w:rsid w:val="003757B8"/>
    <w:rsid w:val="00376A76"/>
    <w:rsid w:val="00382126"/>
    <w:rsid w:val="00382F22"/>
    <w:rsid w:val="00383481"/>
    <w:rsid w:val="003877EE"/>
    <w:rsid w:val="003A065B"/>
    <w:rsid w:val="003A2417"/>
    <w:rsid w:val="003A4F00"/>
    <w:rsid w:val="003B47E5"/>
    <w:rsid w:val="003B59D0"/>
    <w:rsid w:val="003B5AA8"/>
    <w:rsid w:val="003C1211"/>
    <w:rsid w:val="003C22D2"/>
    <w:rsid w:val="003C3DAE"/>
    <w:rsid w:val="003C5DE9"/>
    <w:rsid w:val="003C751A"/>
    <w:rsid w:val="003E2DD5"/>
    <w:rsid w:val="003E6C96"/>
    <w:rsid w:val="003E76E8"/>
    <w:rsid w:val="003F05C8"/>
    <w:rsid w:val="003F079F"/>
    <w:rsid w:val="003F184B"/>
    <w:rsid w:val="003F2DDC"/>
    <w:rsid w:val="003F4D33"/>
    <w:rsid w:val="003F6CEE"/>
    <w:rsid w:val="004041E3"/>
    <w:rsid w:val="00406094"/>
    <w:rsid w:val="004070F3"/>
    <w:rsid w:val="00417C3A"/>
    <w:rsid w:val="00421133"/>
    <w:rsid w:val="00421DFF"/>
    <w:rsid w:val="004231AB"/>
    <w:rsid w:val="00425422"/>
    <w:rsid w:val="0042600E"/>
    <w:rsid w:val="004268C9"/>
    <w:rsid w:val="004276EA"/>
    <w:rsid w:val="004311F6"/>
    <w:rsid w:val="00434E20"/>
    <w:rsid w:val="0043742C"/>
    <w:rsid w:val="00437A70"/>
    <w:rsid w:val="0044025F"/>
    <w:rsid w:val="00444005"/>
    <w:rsid w:val="00455DDA"/>
    <w:rsid w:val="0046057A"/>
    <w:rsid w:val="00461971"/>
    <w:rsid w:val="004662BF"/>
    <w:rsid w:val="0047052C"/>
    <w:rsid w:val="00470E34"/>
    <w:rsid w:val="0047133A"/>
    <w:rsid w:val="00473700"/>
    <w:rsid w:val="00482E49"/>
    <w:rsid w:val="004863DE"/>
    <w:rsid w:val="004931E9"/>
    <w:rsid w:val="004A02AE"/>
    <w:rsid w:val="004A067F"/>
    <w:rsid w:val="004A1E71"/>
    <w:rsid w:val="004A2DD6"/>
    <w:rsid w:val="004A3411"/>
    <w:rsid w:val="004A36CD"/>
    <w:rsid w:val="004A55B0"/>
    <w:rsid w:val="004B3D17"/>
    <w:rsid w:val="004D0ADA"/>
    <w:rsid w:val="004D0FA7"/>
    <w:rsid w:val="004D1DC2"/>
    <w:rsid w:val="004D2E3D"/>
    <w:rsid w:val="004D61F1"/>
    <w:rsid w:val="004E782F"/>
    <w:rsid w:val="00503C31"/>
    <w:rsid w:val="00507E9D"/>
    <w:rsid w:val="005107CA"/>
    <w:rsid w:val="005113CC"/>
    <w:rsid w:val="005126DB"/>
    <w:rsid w:val="005146F5"/>
    <w:rsid w:val="005204A8"/>
    <w:rsid w:val="005228FB"/>
    <w:rsid w:val="00522C1D"/>
    <w:rsid w:val="00532E11"/>
    <w:rsid w:val="00537B7B"/>
    <w:rsid w:val="00542A44"/>
    <w:rsid w:val="005576C4"/>
    <w:rsid w:val="00557A5F"/>
    <w:rsid w:val="00557D43"/>
    <w:rsid w:val="00565B88"/>
    <w:rsid w:val="00567F10"/>
    <w:rsid w:val="00574494"/>
    <w:rsid w:val="00583451"/>
    <w:rsid w:val="00593A90"/>
    <w:rsid w:val="0059694B"/>
    <w:rsid w:val="005972A8"/>
    <w:rsid w:val="005B36D0"/>
    <w:rsid w:val="005C1F6E"/>
    <w:rsid w:val="005D7E97"/>
    <w:rsid w:val="005E0408"/>
    <w:rsid w:val="005E1075"/>
    <w:rsid w:val="005E1782"/>
    <w:rsid w:val="005E1884"/>
    <w:rsid w:val="005E74AE"/>
    <w:rsid w:val="005F2142"/>
    <w:rsid w:val="005F233E"/>
    <w:rsid w:val="005F3DF1"/>
    <w:rsid w:val="005F405E"/>
    <w:rsid w:val="005F41B5"/>
    <w:rsid w:val="005F7381"/>
    <w:rsid w:val="005F7933"/>
    <w:rsid w:val="00601DD4"/>
    <w:rsid w:val="00604606"/>
    <w:rsid w:val="00611B52"/>
    <w:rsid w:val="00611C26"/>
    <w:rsid w:val="00614257"/>
    <w:rsid w:val="00627BD4"/>
    <w:rsid w:val="00631D21"/>
    <w:rsid w:val="00631E23"/>
    <w:rsid w:val="00634D2A"/>
    <w:rsid w:val="00651FD7"/>
    <w:rsid w:val="00652B8B"/>
    <w:rsid w:val="00657BB9"/>
    <w:rsid w:val="006616F3"/>
    <w:rsid w:val="00670065"/>
    <w:rsid w:val="006824EB"/>
    <w:rsid w:val="006927C6"/>
    <w:rsid w:val="0069559D"/>
    <w:rsid w:val="006960AF"/>
    <w:rsid w:val="006A203F"/>
    <w:rsid w:val="006A33A2"/>
    <w:rsid w:val="006A49BC"/>
    <w:rsid w:val="006A4B1A"/>
    <w:rsid w:val="006A70D7"/>
    <w:rsid w:val="006B0EA8"/>
    <w:rsid w:val="006B3FCD"/>
    <w:rsid w:val="006C345B"/>
    <w:rsid w:val="006C372C"/>
    <w:rsid w:val="006C7647"/>
    <w:rsid w:val="006D1C5D"/>
    <w:rsid w:val="006D560E"/>
    <w:rsid w:val="006E0606"/>
    <w:rsid w:val="006E166E"/>
    <w:rsid w:val="006E2912"/>
    <w:rsid w:val="006E2DB4"/>
    <w:rsid w:val="006E39D4"/>
    <w:rsid w:val="006E7B4F"/>
    <w:rsid w:val="006F2ED8"/>
    <w:rsid w:val="006F75EE"/>
    <w:rsid w:val="0070210A"/>
    <w:rsid w:val="00702CDC"/>
    <w:rsid w:val="00705CDC"/>
    <w:rsid w:val="00712266"/>
    <w:rsid w:val="0071260A"/>
    <w:rsid w:val="00717D9E"/>
    <w:rsid w:val="00722929"/>
    <w:rsid w:val="00723093"/>
    <w:rsid w:val="0073434E"/>
    <w:rsid w:val="0074147A"/>
    <w:rsid w:val="00741A55"/>
    <w:rsid w:val="00742057"/>
    <w:rsid w:val="00752D97"/>
    <w:rsid w:val="00765115"/>
    <w:rsid w:val="007703A8"/>
    <w:rsid w:val="00773B2B"/>
    <w:rsid w:val="007754BC"/>
    <w:rsid w:val="0077741A"/>
    <w:rsid w:val="00781044"/>
    <w:rsid w:val="00781212"/>
    <w:rsid w:val="00781BFD"/>
    <w:rsid w:val="00790A16"/>
    <w:rsid w:val="0079180F"/>
    <w:rsid w:val="00791877"/>
    <w:rsid w:val="00793525"/>
    <w:rsid w:val="007939E3"/>
    <w:rsid w:val="00794D60"/>
    <w:rsid w:val="007951D1"/>
    <w:rsid w:val="00797748"/>
    <w:rsid w:val="007A25ED"/>
    <w:rsid w:val="007A323C"/>
    <w:rsid w:val="007A37B4"/>
    <w:rsid w:val="007A416A"/>
    <w:rsid w:val="007A45A4"/>
    <w:rsid w:val="007A5F16"/>
    <w:rsid w:val="007A6F5F"/>
    <w:rsid w:val="007B01B1"/>
    <w:rsid w:val="007B56CB"/>
    <w:rsid w:val="007C07CD"/>
    <w:rsid w:val="007C1E07"/>
    <w:rsid w:val="007C41E8"/>
    <w:rsid w:val="007C7032"/>
    <w:rsid w:val="007C7080"/>
    <w:rsid w:val="007C73BE"/>
    <w:rsid w:val="007D302D"/>
    <w:rsid w:val="007D5EE9"/>
    <w:rsid w:val="007E1000"/>
    <w:rsid w:val="007E2209"/>
    <w:rsid w:val="007F10A8"/>
    <w:rsid w:val="007F1F35"/>
    <w:rsid w:val="007F2007"/>
    <w:rsid w:val="007F20E7"/>
    <w:rsid w:val="007F38A6"/>
    <w:rsid w:val="007F45E9"/>
    <w:rsid w:val="007F4950"/>
    <w:rsid w:val="007F4CAF"/>
    <w:rsid w:val="007F4FE2"/>
    <w:rsid w:val="00801690"/>
    <w:rsid w:val="00804C7A"/>
    <w:rsid w:val="00805048"/>
    <w:rsid w:val="00814534"/>
    <w:rsid w:val="00820FFE"/>
    <w:rsid w:val="0082237A"/>
    <w:rsid w:val="00822B23"/>
    <w:rsid w:val="00822CB1"/>
    <w:rsid w:val="00823664"/>
    <w:rsid w:val="00830F6C"/>
    <w:rsid w:val="0083600C"/>
    <w:rsid w:val="00846F01"/>
    <w:rsid w:val="00847603"/>
    <w:rsid w:val="00850C49"/>
    <w:rsid w:val="00854D16"/>
    <w:rsid w:val="008621A4"/>
    <w:rsid w:val="00864B80"/>
    <w:rsid w:val="00865C09"/>
    <w:rsid w:val="008660C0"/>
    <w:rsid w:val="00873265"/>
    <w:rsid w:val="00875CEF"/>
    <w:rsid w:val="00877422"/>
    <w:rsid w:val="008832BA"/>
    <w:rsid w:val="00884772"/>
    <w:rsid w:val="00885C08"/>
    <w:rsid w:val="00892F11"/>
    <w:rsid w:val="00893E3F"/>
    <w:rsid w:val="0089508F"/>
    <w:rsid w:val="008A02A6"/>
    <w:rsid w:val="008A1BA4"/>
    <w:rsid w:val="008A2A74"/>
    <w:rsid w:val="008A37C5"/>
    <w:rsid w:val="008C4700"/>
    <w:rsid w:val="008C7AB7"/>
    <w:rsid w:val="008D407C"/>
    <w:rsid w:val="008D6707"/>
    <w:rsid w:val="008E0824"/>
    <w:rsid w:val="008E0AC2"/>
    <w:rsid w:val="008E3034"/>
    <w:rsid w:val="008E3C7A"/>
    <w:rsid w:val="008E5075"/>
    <w:rsid w:val="008E755D"/>
    <w:rsid w:val="008F0904"/>
    <w:rsid w:val="008F35BA"/>
    <w:rsid w:val="008F3A1D"/>
    <w:rsid w:val="008F515D"/>
    <w:rsid w:val="00904DCE"/>
    <w:rsid w:val="00906E6E"/>
    <w:rsid w:val="00910A38"/>
    <w:rsid w:val="00911BF2"/>
    <w:rsid w:val="0091335E"/>
    <w:rsid w:val="00913500"/>
    <w:rsid w:val="00916EB0"/>
    <w:rsid w:val="009212EB"/>
    <w:rsid w:val="00923E32"/>
    <w:rsid w:val="00924241"/>
    <w:rsid w:val="009252F5"/>
    <w:rsid w:val="00926802"/>
    <w:rsid w:val="00933998"/>
    <w:rsid w:val="0093428C"/>
    <w:rsid w:val="0093785B"/>
    <w:rsid w:val="009408FF"/>
    <w:rsid w:val="00941FCF"/>
    <w:rsid w:val="00942D8A"/>
    <w:rsid w:val="0094797A"/>
    <w:rsid w:val="00953525"/>
    <w:rsid w:val="0095789A"/>
    <w:rsid w:val="00960E03"/>
    <w:rsid w:val="00964F7E"/>
    <w:rsid w:val="00967F14"/>
    <w:rsid w:val="00970C6D"/>
    <w:rsid w:val="00972F3C"/>
    <w:rsid w:val="00980B4C"/>
    <w:rsid w:val="009814FD"/>
    <w:rsid w:val="0099009F"/>
    <w:rsid w:val="00992AA3"/>
    <w:rsid w:val="009A3940"/>
    <w:rsid w:val="009A4AE7"/>
    <w:rsid w:val="009A54F1"/>
    <w:rsid w:val="009B0BC8"/>
    <w:rsid w:val="009B76AE"/>
    <w:rsid w:val="009C39AE"/>
    <w:rsid w:val="009C47CC"/>
    <w:rsid w:val="009C63CA"/>
    <w:rsid w:val="009D2A2D"/>
    <w:rsid w:val="009D39BF"/>
    <w:rsid w:val="009D5186"/>
    <w:rsid w:val="009E125E"/>
    <w:rsid w:val="009E54CC"/>
    <w:rsid w:val="009F0262"/>
    <w:rsid w:val="009F1504"/>
    <w:rsid w:val="009F2A17"/>
    <w:rsid w:val="009F6805"/>
    <w:rsid w:val="009F6CA5"/>
    <w:rsid w:val="00A00F0D"/>
    <w:rsid w:val="00A00FE5"/>
    <w:rsid w:val="00A03A0A"/>
    <w:rsid w:val="00A0430C"/>
    <w:rsid w:val="00A0626F"/>
    <w:rsid w:val="00A1195C"/>
    <w:rsid w:val="00A11F94"/>
    <w:rsid w:val="00A21250"/>
    <w:rsid w:val="00A360CD"/>
    <w:rsid w:val="00A364BE"/>
    <w:rsid w:val="00A40578"/>
    <w:rsid w:val="00A40AB8"/>
    <w:rsid w:val="00A40BCF"/>
    <w:rsid w:val="00A4289D"/>
    <w:rsid w:val="00A42C36"/>
    <w:rsid w:val="00A43E00"/>
    <w:rsid w:val="00A455F5"/>
    <w:rsid w:val="00A46D12"/>
    <w:rsid w:val="00A46F6A"/>
    <w:rsid w:val="00A478F8"/>
    <w:rsid w:val="00A54FEB"/>
    <w:rsid w:val="00A55B5D"/>
    <w:rsid w:val="00A56CF8"/>
    <w:rsid w:val="00A5776A"/>
    <w:rsid w:val="00A608B4"/>
    <w:rsid w:val="00A62305"/>
    <w:rsid w:val="00A66294"/>
    <w:rsid w:val="00A71D66"/>
    <w:rsid w:val="00A86A9F"/>
    <w:rsid w:val="00A92E4D"/>
    <w:rsid w:val="00A948FA"/>
    <w:rsid w:val="00AA1C6D"/>
    <w:rsid w:val="00AA3FAC"/>
    <w:rsid w:val="00AA730C"/>
    <w:rsid w:val="00AB17B6"/>
    <w:rsid w:val="00AB647F"/>
    <w:rsid w:val="00AB77A1"/>
    <w:rsid w:val="00AC04DD"/>
    <w:rsid w:val="00AC6F45"/>
    <w:rsid w:val="00AD5C92"/>
    <w:rsid w:val="00AD7432"/>
    <w:rsid w:val="00AE176B"/>
    <w:rsid w:val="00AE5F89"/>
    <w:rsid w:val="00AF30EE"/>
    <w:rsid w:val="00AF5B66"/>
    <w:rsid w:val="00B0767E"/>
    <w:rsid w:val="00B10841"/>
    <w:rsid w:val="00B10A9A"/>
    <w:rsid w:val="00B1179C"/>
    <w:rsid w:val="00B170F5"/>
    <w:rsid w:val="00B22BB4"/>
    <w:rsid w:val="00B272DA"/>
    <w:rsid w:val="00B277D1"/>
    <w:rsid w:val="00B306CA"/>
    <w:rsid w:val="00B33B75"/>
    <w:rsid w:val="00B3512D"/>
    <w:rsid w:val="00B35543"/>
    <w:rsid w:val="00B362B4"/>
    <w:rsid w:val="00B36995"/>
    <w:rsid w:val="00B41F5B"/>
    <w:rsid w:val="00B42803"/>
    <w:rsid w:val="00B43621"/>
    <w:rsid w:val="00B50641"/>
    <w:rsid w:val="00B544BE"/>
    <w:rsid w:val="00B57044"/>
    <w:rsid w:val="00B63264"/>
    <w:rsid w:val="00B64505"/>
    <w:rsid w:val="00B64B2C"/>
    <w:rsid w:val="00B65807"/>
    <w:rsid w:val="00B70001"/>
    <w:rsid w:val="00B80281"/>
    <w:rsid w:val="00B80E60"/>
    <w:rsid w:val="00B84A13"/>
    <w:rsid w:val="00B86A4A"/>
    <w:rsid w:val="00B914E9"/>
    <w:rsid w:val="00B9441E"/>
    <w:rsid w:val="00B958C6"/>
    <w:rsid w:val="00BA165E"/>
    <w:rsid w:val="00BA739E"/>
    <w:rsid w:val="00BA7CDF"/>
    <w:rsid w:val="00BB3AC7"/>
    <w:rsid w:val="00BC0128"/>
    <w:rsid w:val="00BC13DD"/>
    <w:rsid w:val="00BC6CE4"/>
    <w:rsid w:val="00BD04D1"/>
    <w:rsid w:val="00BD061C"/>
    <w:rsid w:val="00BD0B12"/>
    <w:rsid w:val="00BD0E00"/>
    <w:rsid w:val="00BD1107"/>
    <w:rsid w:val="00BD2D20"/>
    <w:rsid w:val="00BE29D5"/>
    <w:rsid w:val="00BE5A11"/>
    <w:rsid w:val="00BE62A4"/>
    <w:rsid w:val="00BF1A9C"/>
    <w:rsid w:val="00C01420"/>
    <w:rsid w:val="00C06887"/>
    <w:rsid w:val="00C10A1A"/>
    <w:rsid w:val="00C14454"/>
    <w:rsid w:val="00C14F2F"/>
    <w:rsid w:val="00C150F4"/>
    <w:rsid w:val="00C17AEE"/>
    <w:rsid w:val="00C2122F"/>
    <w:rsid w:val="00C22724"/>
    <w:rsid w:val="00C23ECE"/>
    <w:rsid w:val="00C44AC6"/>
    <w:rsid w:val="00C51666"/>
    <w:rsid w:val="00C51C81"/>
    <w:rsid w:val="00C5350D"/>
    <w:rsid w:val="00C550EC"/>
    <w:rsid w:val="00C604A8"/>
    <w:rsid w:val="00C635CA"/>
    <w:rsid w:val="00C65CA6"/>
    <w:rsid w:val="00C72100"/>
    <w:rsid w:val="00C76E26"/>
    <w:rsid w:val="00C8462D"/>
    <w:rsid w:val="00C87354"/>
    <w:rsid w:val="00CA175B"/>
    <w:rsid w:val="00CA3886"/>
    <w:rsid w:val="00CA5F47"/>
    <w:rsid w:val="00CA6073"/>
    <w:rsid w:val="00CB1A85"/>
    <w:rsid w:val="00CB5B9D"/>
    <w:rsid w:val="00CB5C43"/>
    <w:rsid w:val="00CB7230"/>
    <w:rsid w:val="00CC15FF"/>
    <w:rsid w:val="00CC1952"/>
    <w:rsid w:val="00CC6357"/>
    <w:rsid w:val="00CD5B45"/>
    <w:rsid w:val="00CD7BE4"/>
    <w:rsid w:val="00CE0174"/>
    <w:rsid w:val="00CE2A12"/>
    <w:rsid w:val="00CE65DE"/>
    <w:rsid w:val="00CE71EC"/>
    <w:rsid w:val="00CE77EB"/>
    <w:rsid w:val="00CF6B6D"/>
    <w:rsid w:val="00D01E5F"/>
    <w:rsid w:val="00D04E87"/>
    <w:rsid w:val="00D11528"/>
    <w:rsid w:val="00D13D5B"/>
    <w:rsid w:val="00D161BE"/>
    <w:rsid w:val="00D222C3"/>
    <w:rsid w:val="00D22667"/>
    <w:rsid w:val="00D311DC"/>
    <w:rsid w:val="00D327B8"/>
    <w:rsid w:val="00D3291B"/>
    <w:rsid w:val="00D3431E"/>
    <w:rsid w:val="00D40B95"/>
    <w:rsid w:val="00D43EA7"/>
    <w:rsid w:val="00D44F80"/>
    <w:rsid w:val="00D47D37"/>
    <w:rsid w:val="00D5528E"/>
    <w:rsid w:val="00D643E9"/>
    <w:rsid w:val="00D67451"/>
    <w:rsid w:val="00D71AF7"/>
    <w:rsid w:val="00D75EEF"/>
    <w:rsid w:val="00D80822"/>
    <w:rsid w:val="00D82CF6"/>
    <w:rsid w:val="00D85D27"/>
    <w:rsid w:val="00D905BF"/>
    <w:rsid w:val="00D9273E"/>
    <w:rsid w:val="00DA0091"/>
    <w:rsid w:val="00DA0A17"/>
    <w:rsid w:val="00DA257F"/>
    <w:rsid w:val="00DA2B82"/>
    <w:rsid w:val="00DA6A5B"/>
    <w:rsid w:val="00DC0150"/>
    <w:rsid w:val="00DC0443"/>
    <w:rsid w:val="00DC2AD8"/>
    <w:rsid w:val="00DC7C17"/>
    <w:rsid w:val="00DD36D3"/>
    <w:rsid w:val="00DD5F96"/>
    <w:rsid w:val="00DE0CFF"/>
    <w:rsid w:val="00DE586C"/>
    <w:rsid w:val="00DF293A"/>
    <w:rsid w:val="00DF4DB0"/>
    <w:rsid w:val="00DF56EF"/>
    <w:rsid w:val="00DF6548"/>
    <w:rsid w:val="00E01C1D"/>
    <w:rsid w:val="00E07197"/>
    <w:rsid w:val="00E0743B"/>
    <w:rsid w:val="00E10A6D"/>
    <w:rsid w:val="00E12605"/>
    <w:rsid w:val="00E14B60"/>
    <w:rsid w:val="00E17367"/>
    <w:rsid w:val="00E23001"/>
    <w:rsid w:val="00E24D50"/>
    <w:rsid w:val="00E24FB2"/>
    <w:rsid w:val="00E306E6"/>
    <w:rsid w:val="00E32093"/>
    <w:rsid w:val="00E32861"/>
    <w:rsid w:val="00E44D15"/>
    <w:rsid w:val="00E470E5"/>
    <w:rsid w:val="00E471C8"/>
    <w:rsid w:val="00E5047A"/>
    <w:rsid w:val="00E50901"/>
    <w:rsid w:val="00E55EBD"/>
    <w:rsid w:val="00E57AD5"/>
    <w:rsid w:val="00E67DD3"/>
    <w:rsid w:val="00E71717"/>
    <w:rsid w:val="00E73A7F"/>
    <w:rsid w:val="00E74914"/>
    <w:rsid w:val="00E770F7"/>
    <w:rsid w:val="00E842BE"/>
    <w:rsid w:val="00E84622"/>
    <w:rsid w:val="00E868E9"/>
    <w:rsid w:val="00E93661"/>
    <w:rsid w:val="00E95682"/>
    <w:rsid w:val="00E95D13"/>
    <w:rsid w:val="00EA2BE2"/>
    <w:rsid w:val="00EA4EB3"/>
    <w:rsid w:val="00EB1835"/>
    <w:rsid w:val="00EB5679"/>
    <w:rsid w:val="00EB5E15"/>
    <w:rsid w:val="00EC13F5"/>
    <w:rsid w:val="00EC2DB1"/>
    <w:rsid w:val="00EC2F69"/>
    <w:rsid w:val="00EC4374"/>
    <w:rsid w:val="00ED2512"/>
    <w:rsid w:val="00ED7594"/>
    <w:rsid w:val="00ED7902"/>
    <w:rsid w:val="00EE0E13"/>
    <w:rsid w:val="00EE7A8C"/>
    <w:rsid w:val="00EF450C"/>
    <w:rsid w:val="00F04514"/>
    <w:rsid w:val="00F06B55"/>
    <w:rsid w:val="00F071F3"/>
    <w:rsid w:val="00F10284"/>
    <w:rsid w:val="00F178C1"/>
    <w:rsid w:val="00F20866"/>
    <w:rsid w:val="00F21382"/>
    <w:rsid w:val="00F23BAB"/>
    <w:rsid w:val="00F2509D"/>
    <w:rsid w:val="00F32225"/>
    <w:rsid w:val="00F3526C"/>
    <w:rsid w:val="00F35574"/>
    <w:rsid w:val="00F4712A"/>
    <w:rsid w:val="00F478C6"/>
    <w:rsid w:val="00F5036C"/>
    <w:rsid w:val="00F51EE9"/>
    <w:rsid w:val="00F5245B"/>
    <w:rsid w:val="00F533BD"/>
    <w:rsid w:val="00F53B4C"/>
    <w:rsid w:val="00F55575"/>
    <w:rsid w:val="00F57009"/>
    <w:rsid w:val="00F57CF2"/>
    <w:rsid w:val="00F620AF"/>
    <w:rsid w:val="00F620C9"/>
    <w:rsid w:val="00F62FE3"/>
    <w:rsid w:val="00F64007"/>
    <w:rsid w:val="00F74098"/>
    <w:rsid w:val="00F76F67"/>
    <w:rsid w:val="00F8137A"/>
    <w:rsid w:val="00F82828"/>
    <w:rsid w:val="00F83715"/>
    <w:rsid w:val="00F838C9"/>
    <w:rsid w:val="00F87DA8"/>
    <w:rsid w:val="00F87F2C"/>
    <w:rsid w:val="00F93A31"/>
    <w:rsid w:val="00F95CE8"/>
    <w:rsid w:val="00FA1D3B"/>
    <w:rsid w:val="00FA3301"/>
    <w:rsid w:val="00FA49A9"/>
    <w:rsid w:val="00FA5F85"/>
    <w:rsid w:val="00FA7499"/>
    <w:rsid w:val="00FB0749"/>
    <w:rsid w:val="00FB5D6B"/>
    <w:rsid w:val="00FB6209"/>
    <w:rsid w:val="00FC298C"/>
    <w:rsid w:val="00FC3D4A"/>
    <w:rsid w:val="00FC536C"/>
    <w:rsid w:val="00FD0533"/>
    <w:rsid w:val="00FD147B"/>
    <w:rsid w:val="00FD2440"/>
    <w:rsid w:val="00FD3EED"/>
    <w:rsid w:val="00FE1EB0"/>
    <w:rsid w:val="00FE24D0"/>
  </w:rsids>
  <m:mathPr>
    <m:mathFont m:val="MV Boli"/>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8C9"/>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table" w:customStyle="1" w:styleId="LightList-Accent11">
    <w:name w:val="Light List - Accent 11"/>
    <w:basedOn w:val="TableNormal"/>
    <w:uiPriority w:val="61"/>
    <w:rsid w:val="00EB5E1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EB5E1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BalloonText">
    <w:name w:val="Balloon Text"/>
    <w:basedOn w:val="Normal"/>
    <w:link w:val="BalloonTextChar"/>
    <w:uiPriority w:val="99"/>
    <w:semiHidden/>
    <w:unhideWhenUsed/>
    <w:rsid w:val="00846F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F01"/>
    <w:rPr>
      <w:rFonts w:ascii="Tahoma" w:hAnsi="Tahoma" w:cs="Tahoma"/>
      <w:sz w:val="16"/>
      <w:szCs w:val="16"/>
    </w:rPr>
  </w:style>
  <w:style w:type="character" w:styleId="CommentReference">
    <w:name w:val="annotation reference"/>
    <w:basedOn w:val="DefaultParagraphFont"/>
    <w:uiPriority w:val="99"/>
    <w:semiHidden/>
    <w:unhideWhenUsed/>
    <w:rsid w:val="00F20866"/>
    <w:rPr>
      <w:sz w:val="16"/>
      <w:szCs w:val="16"/>
    </w:rPr>
  </w:style>
  <w:style w:type="paragraph" w:styleId="CommentText">
    <w:name w:val="annotation text"/>
    <w:basedOn w:val="Normal"/>
    <w:link w:val="CommentTextChar"/>
    <w:uiPriority w:val="99"/>
    <w:unhideWhenUsed/>
    <w:rsid w:val="00F20866"/>
    <w:pPr>
      <w:spacing w:line="240" w:lineRule="auto"/>
    </w:pPr>
    <w:rPr>
      <w:sz w:val="20"/>
      <w:szCs w:val="20"/>
    </w:rPr>
  </w:style>
  <w:style w:type="character" w:customStyle="1" w:styleId="CommentTextChar">
    <w:name w:val="Comment Text Char"/>
    <w:basedOn w:val="DefaultParagraphFont"/>
    <w:link w:val="CommentText"/>
    <w:uiPriority w:val="99"/>
    <w:rsid w:val="00F20866"/>
    <w:rPr>
      <w:sz w:val="20"/>
      <w:szCs w:val="20"/>
    </w:rPr>
  </w:style>
  <w:style w:type="paragraph" w:styleId="CommentSubject">
    <w:name w:val="annotation subject"/>
    <w:basedOn w:val="CommentText"/>
    <w:next w:val="CommentText"/>
    <w:link w:val="CommentSubjectChar"/>
    <w:uiPriority w:val="99"/>
    <w:semiHidden/>
    <w:unhideWhenUsed/>
    <w:rsid w:val="00F20866"/>
    <w:rPr>
      <w:b/>
      <w:bCs/>
    </w:rPr>
  </w:style>
  <w:style w:type="character" w:customStyle="1" w:styleId="CommentSubjectChar">
    <w:name w:val="Comment Subject Char"/>
    <w:basedOn w:val="CommentTextChar"/>
    <w:link w:val="CommentSubject"/>
    <w:uiPriority w:val="99"/>
    <w:semiHidden/>
    <w:rsid w:val="00F20866"/>
    <w:rPr>
      <w:b/>
      <w:bCs/>
      <w:sz w:val="20"/>
      <w:szCs w:val="20"/>
    </w:rPr>
  </w:style>
  <w:style w:type="paragraph" w:styleId="ListParagraph">
    <w:name w:val="List Paragraph"/>
    <w:basedOn w:val="Normal"/>
    <w:uiPriority w:val="34"/>
    <w:qFormat/>
    <w:rsid w:val="00124390"/>
    <w:pPr>
      <w:ind w:left="720"/>
      <w:contextualSpacing/>
    </w:pPr>
  </w:style>
  <w:style w:type="paragraph" w:styleId="Header">
    <w:name w:val="header"/>
    <w:basedOn w:val="Normal"/>
    <w:link w:val="HeaderChar"/>
    <w:uiPriority w:val="99"/>
    <w:unhideWhenUsed/>
    <w:rsid w:val="002F2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0B3"/>
  </w:style>
  <w:style w:type="paragraph" w:styleId="Footer">
    <w:name w:val="footer"/>
    <w:basedOn w:val="Normal"/>
    <w:link w:val="FooterChar"/>
    <w:uiPriority w:val="99"/>
    <w:unhideWhenUsed/>
    <w:rsid w:val="002F2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0B3"/>
  </w:style>
  <w:style w:type="paragraph" w:customStyle="1" w:styleId="contenttext">
    <w:name w:val="content text"/>
    <w:basedOn w:val="Normal"/>
    <w:rsid w:val="0030450F"/>
    <w:pPr>
      <w:spacing w:after="120" w:line="240" w:lineRule="auto"/>
    </w:pPr>
    <w:rPr>
      <w:rFonts w:ascii="Arial" w:eastAsia="Times New Roman" w:hAnsi="Arial" w:cs="Times New Roman"/>
      <w:sz w:val="20"/>
      <w:szCs w:val="20"/>
    </w:rPr>
  </w:style>
  <w:style w:type="character" w:styleId="PlaceholderText">
    <w:name w:val="Placeholder Text"/>
    <w:basedOn w:val="DefaultParagraphFont"/>
    <w:uiPriority w:val="99"/>
    <w:semiHidden/>
    <w:rsid w:val="0042600E"/>
    <w:rPr>
      <w:color w:val="808080"/>
    </w:rPr>
  </w:style>
  <w:style w:type="paragraph" w:styleId="Revision">
    <w:name w:val="Revision"/>
    <w:hidden/>
    <w:uiPriority w:val="99"/>
    <w:semiHidden/>
    <w:rsid w:val="00BC6CE4"/>
    <w:pPr>
      <w:spacing w:after="0" w:line="240" w:lineRule="auto"/>
    </w:pPr>
  </w:style>
  <w:style w:type="character" w:styleId="Hyperlink">
    <w:name w:val="Hyperlink"/>
    <w:basedOn w:val="DefaultParagraphFont"/>
    <w:uiPriority w:val="99"/>
    <w:unhideWhenUsed/>
    <w:rsid w:val="007E10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8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
    <w:name w:val="Light List - Accent 11"/>
    <w:basedOn w:val="TableNormal"/>
    <w:uiPriority w:val="61"/>
    <w:rsid w:val="00EB5E1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EB5E1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BalloonText">
    <w:name w:val="Balloon Text"/>
    <w:basedOn w:val="Normal"/>
    <w:link w:val="BalloonTextChar"/>
    <w:uiPriority w:val="99"/>
    <w:semiHidden/>
    <w:unhideWhenUsed/>
    <w:rsid w:val="00846F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F01"/>
    <w:rPr>
      <w:rFonts w:ascii="Tahoma" w:hAnsi="Tahoma" w:cs="Tahoma"/>
      <w:sz w:val="16"/>
      <w:szCs w:val="16"/>
    </w:rPr>
  </w:style>
  <w:style w:type="character" w:styleId="CommentReference">
    <w:name w:val="annotation reference"/>
    <w:basedOn w:val="DefaultParagraphFont"/>
    <w:uiPriority w:val="99"/>
    <w:semiHidden/>
    <w:unhideWhenUsed/>
    <w:rsid w:val="00F20866"/>
    <w:rPr>
      <w:sz w:val="16"/>
      <w:szCs w:val="16"/>
    </w:rPr>
  </w:style>
  <w:style w:type="paragraph" w:styleId="CommentText">
    <w:name w:val="annotation text"/>
    <w:basedOn w:val="Normal"/>
    <w:link w:val="CommentTextChar"/>
    <w:uiPriority w:val="99"/>
    <w:unhideWhenUsed/>
    <w:rsid w:val="00F20866"/>
    <w:pPr>
      <w:spacing w:line="240" w:lineRule="auto"/>
    </w:pPr>
    <w:rPr>
      <w:sz w:val="20"/>
      <w:szCs w:val="20"/>
    </w:rPr>
  </w:style>
  <w:style w:type="character" w:customStyle="1" w:styleId="CommentTextChar">
    <w:name w:val="Comment Text Char"/>
    <w:basedOn w:val="DefaultParagraphFont"/>
    <w:link w:val="CommentText"/>
    <w:uiPriority w:val="99"/>
    <w:rsid w:val="00F20866"/>
    <w:rPr>
      <w:sz w:val="20"/>
      <w:szCs w:val="20"/>
    </w:rPr>
  </w:style>
  <w:style w:type="paragraph" w:styleId="CommentSubject">
    <w:name w:val="annotation subject"/>
    <w:basedOn w:val="CommentText"/>
    <w:next w:val="CommentText"/>
    <w:link w:val="CommentSubjectChar"/>
    <w:uiPriority w:val="99"/>
    <w:semiHidden/>
    <w:unhideWhenUsed/>
    <w:rsid w:val="00F20866"/>
    <w:rPr>
      <w:b/>
      <w:bCs/>
    </w:rPr>
  </w:style>
  <w:style w:type="character" w:customStyle="1" w:styleId="CommentSubjectChar">
    <w:name w:val="Comment Subject Char"/>
    <w:basedOn w:val="CommentTextChar"/>
    <w:link w:val="CommentSubject"/>
    <w:uiPriority w:val="99"/>
    <w:semiHidden/>
    <w:rsid w:val="00F20866"/>
    <w:rPr>
      <w:b/>
      <w:bCs/>
      <w:sz w:val="20"/>
      <w:szCs w:val="20"/>
    </w:rPr>
  </w:style>
  <w:style w:type="paragraph" w:styleId="ListParagraph">
    <w:name w:val="List Paragraph"/>
    <w:basedOn w:val="Normal"/>
    <w:uiPriority w:val="34"/>
    <w:qFormat/>
    <w:rsid w:val="00124390"/>
    <w:pPr>
      <w:ind w:left="720"/>
      <w:contextualSpacing/>
    </w:pPr>
  </w:style>
  <w:style w:type="paragraph" w:styleId="Header">
    <w:name w:val="header"/>
    <w:basedOn w:val="Normal"/>
    <w:link w:val="HeaderChar"/>
    <w:uiPriority w:val="99"/>
    <w:unhideWhenUsed/>
    <w:rsid w:val="002F2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0B3"/>
  </w:style>
  <w:style w:type="paragraph" w:styleId="Footer">
    <w:name w:val="footer"/>
    <w:basedOn w:val="Normal"/>
    <w:link w:val="FooterChar"/>
    <w:uiPriority w:val="99"/>
    <w:unhideWhenUsed/>
    <w:rsid w:val="002F2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0B3"/>
  </w:style>
  <w:style w:type="paragraph" w:customStyle="1" w:styleId="contenttext">
    <w:name w:val="content text"/>
    <w:basedOn w:val="Normal"/>
    <w:rsid w:val="0030450F"/>
    <w:pPr>
      <w:spacing w:after="120" w:line="240" w:lineRule="auto"/>
    </w:pPr>
    <w:rPr>
      <w:rFonts w:ascii="Arial" w:eastAsia="Times New Roman" w:hAnsi="Arial" w:cs="Times New Roman"/>
      <w:sz w:val="20"/>
      <w:szCs w:val="20"/>
    </w:rPr>
  </w:style>
  <w:style w:type="character" w:styleId="PlaceholderText">
    <w:name w:val="Placeholder Text"/>
    <w:basedOn w:val="DefaultParagraphFont"/>
    <w:uiPriority w:val="99"/>
    <w:semiHidden/>
    <w:rsid w:val="0042600E"/>
    <w:rPr>
      <w:color w:val="808080"/>
    </w:rPr>
  </w:style>
  <w:style w:type="paragraph" w:styleId="Revision">
    <w:name w:val="Revision"/>
    <w:hidden/>
    <w:uiPriority w:val="99"/>
    <w:semiHidden/>
    <w:rsid w:val="00BC6CE4"/>
    <w:pPr>
      <w:spacing w:after="0" w:line="240" w:lineRule="auto"/>
    </w:pPr>
  </w:style>
  <w:style w:type="character" w:styleId="Hyperlink">
    <w:name w:val="Hyperlink"/>
    <w:basedOn w:val="DefaultParagraphFont"/>
    <w:uiPriority w:val="99"/>
    <w:unhideWhenUsed/>
    <w:rsid w:val="007E100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71910629">
      <w:bodyDiv w:val="1"/>
      <w:marLeft w:val="0"/>
      <w:marRight w:val="0"/>
      <w:marTop w:val="0"/>
      <w:marBottom w:val="0"/>
      <w:divBdr>
        <w:top w:val="none" w:sz="0" w:space="0" w:color="auto"/>
        <w:left w:val="none" w:sz="0" w:space="0" w:color="auto"/>
        <w:bottom w:val="none" w:sz="0" w:space="0" w:color="auto"/>
        <w:right w:val="none" w:sz="0" w:space="0" w:color="auto"/>
      </w:divBdr>
    </w:div>
    <w:div w:id="398092196">
      <w:bodyDiv w:val="1"/>
      <w:marLeft w:val="0"/>
      <w:marRight w:val="0"/>
      <w:marTop w:val="0"/>
      <w:marBottom w:val="0"/>
      <w:divBdr>
        <w:top w:val="none" w:sz="0" w:space="0" w:color="auto"/>
        <w:left w:val="none" w:sz="0" w:space="0" w:color="auto"/>
        <w:bottom w:val="none" w:sz="0" w:space="0" w:color="auto"/>
        <w:right w:val="none" w:sz="0" w:space="0" w:color="auto"/>
      </w:divBdr>
    </w:div>
    <w:div w:id="1438910706">
      <w:bodyDiv w:val="1"/>
      <w:marLeft w:val="0"/>
      <w:marRight w:val="0"/>
      <w:marTop w:val="0"/>
      <w:marBottom w:val="0"/>
      <w:divBdr>
        <w:top w:val="none" w:sz="0" w:space="0" w:color="auto"/>
        <w:left w:val="none" w:sz="0" w:space="0" w:color="auto"/>
        <w:bottom w:val="none" w:sz="0" w:space="0" w:color="auto"/>
        <w:right w:val="none" w:sz="0" w:space="0" w:color="auto"/>
      </w:divBdr>
    </w:div>
    <w:div w:id="179682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20" Type="http://schemas.microsoft.com/office/2007/relationships/stylesWithEffects" Target="stylesWithEffects.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DF3D25-5B1D-2A4E-8A88-35FF76E1D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1917</Words>
  <Characters>10932</Characters>
  <Application>Microsoft Macintosh Word</Application>
  <DocSecurity>0</DocSecurity>
  <Lines>91</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 Brigham</cp:lastModifiedBy>
  <cp:revision>2</cp:revision>
  <dcterms:created xsi:type="dcterms:W3CDTF">2013-01-24T16:41:00Z</dcterms:created>
  <dcterms:modified xsi:type="dcterms:W3CDTF">2013-01-24T16:41:00Z</dcterms:modified>
</cp:coreProperties>
</file>